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240B" w:rsidRPr="00DF3C22" w:rsidRDefault="00EB240B" w:rsidP="009D0BC7">
      <w:pPr>
        <w:jc w:val="both"/>
        <w:rPr>
          <w:rFonts w:ascii="Calibri" w:hAnsi="Calibri" w:cs="Calibri"/>
          <w:b/>
          <w:bCs/>
          <w:color w:val="E31837" w:themeColor="background2"/>
          <w:sz w:val="22"/>
        </w:rPr>
      </w:pPr>
    </w:p>
    <w:p w:rsidR="00EB240B" w:rsidRDefault="00EB240B" w:rsidP="00EB240B">
      <w:pPr>
        <w:ind w:left="-810"/>
        <w:jc w:val="right"/>
        <w:rPr>
          <w:rFonts w:ascii="Calibri" w:hAnsi="Calibri" w:cs="Calibri"/>
          <w:b/>
          <w:noProof/>
          <w:color w:val="E31837"/>
          <w:sz w:val="22"/>
        </w:rPr>
      </w:pPr>
    </w:p>
    <w:p w:rsidR="00D50007" w:rsidRPr="00DF3C22" w:rsidRDefault="00D50007" w:rsidP="00EB240B">
      <w:pPr>
        <w:ind w:left="-810"/>
        <w:jc w:val="right"/>
        <w:rPr>
          <w:rFonts w:ascii="Calibri" w:hAnsi="Calibri" w:cs="Calibri"/>
          <w:b/>
          <w:color w:val="E31837"/>
          <w:sz w:val="22"/>
        </w:rPr>
      </w:pPr>
    </w:p>
    <w:p w:rsidR="00EB240B" w:rsidRPr="00DF3C22" w:rsidRDefault="00EB240B" w:rsidP="00EB240B">
      <w:pPr>
        <w:ind w:left="-810"/>
        <w:jc w:val="right"/>
        <w:rPr>
          <w:rFonts w:ascii="Calibri" w:hAnsi="Calibri" w:cs="Calibri"/>
          <w:b/>
          <w:color w:val="E31837"/>
          <w:sz w:val="22"/>
        </w:rPr>
      </w:pPr>
    </w:p>
    <w:p w:rsidR="00EB240B" w:rsidRPr="00DF3C22" w:rsidRDefault="00EB240B" w:rsidP="00EB240B">
      <w:pPr>
        <w:ind w:left="-810"/>
        <w:jc w:val="right"/>
        <w:rPr>
          <w:rFonts w:ascii="Calibri" w:hAnsi="Calibri" w:cs="Calibri"/>
          <w:b/>
          <w:color w:val="E31837"/>
          <w:sz w:val="22"/>
        </w:rPr>
      </w:pPr>
    </w:p>
    <w:p w:rsidR="00EB240B" w:rsidRPr="00DF3C22" w:rsidRDefault="00EB240B" w:rsidP="00EB240B">
      <w:pPr>
        <w:ind w:left="-810"/>
        <w:jc w:val="right"/>
        <w:rPr>
          <w:rFonts w:ascii="Calibri" w:hAnsi="Calibri" w:cs="Calibri"/>
          <w:b/>
          <w:color w:val="E31837"/>
          <w:sz w:val="22"/>
        </w:rPr>
      </w:pPr>
    </w:p>
    <w:p w:rsidR="00EB240B" w:rsidRPr="00DF3C22" w:rsidRDefault="00EB240B" w:rsidP="00EB240B">
      <w:pPr>
        <w:ind w:left="-810"/>
        <w:jc w:val="right"/>
        <w:rPr>
          <w:rFonts w:ascii="Calibri" w:hAnsi="Calibri" w:cs="Calibri"/>
          <w:b/>
          <w:color w:val="E31837"/>
          <w:sz w:val="22"/>
        </w:rPr>
      </w:pPr>
    </w:p>
    <w:p w:rsidR="00EB240B" w:rsidRPr="00D50007" w:rsidRDefault="00D50007" w:rsidP="008774A7">
      <w:pPr>
        <w:ind w:left="-810"/>
        <w:jc w:val="center"/>
        <w:rPr>
          <w:rStyle w:val="Strong"/>
          <w:sz w:val="72"/>
          <w:szCs w:val="72"/>
        </w:rPr>
      </w:pPr>
      <w:r w:rsidRPr="00D50007">
        <w:rPr>
          <w:rFonts w:ascii="Calibri" w:hAnsi="Calibri" w:cs="Calibri"/>
          <w:b/>
          <w:color w:val="E31837"/>
          <w:sz w:val="72"/>
          <w:szCs w:val="72"/>
        </w:rPr>
        <w:t>Rational Quality Manager</w:t>
      </w:r>
    </w:p>
    <w:p w:rsidR="00D50007" w:rsidRPr="00D50007" w:rsidRDefault="00D50007" w:rsidP="008774A7">
      <w:pPr>
        <w:ind w:left="-810"/>
        <w:jc w:val="center"/>
        <w:rPr>
          <w:rStyle w:val="Strong"/>
        </w:rPr>
      </w:pPr>
    </w:p>
    <w:p w:rsidR="00D50007" w:rsidRPr="00D50007" w:rsidRDefault="00D50007" w:rsidP="008774A7">
      <w:pPr>
        <w:ind w:left="-810"/>
        <w:jc w:val="center"/>
        <w:rPr>
          <w:rStyle w:val="Strong"/>
        </w:rPr>
      </w:pPr>
    </w:p>
    <w:p w:rsidR="00D50007" w:rsidRPr="00D50007" w:rsidRDefault="00D50007" w:rsidP="008774A7">
      <w:pPr>
        <w:ind w:left="-810"/>
        <w:jc w:val="center"/>
        <w:rPr>
          <w:rStyle w:val="Strong"/>
        </w:rPr>
      </w:pPr>
    </w:p>
    <w:p w:rsidR="00D50007" w:rsidRPr="00D50007" w:rsidRDefault="00D50007" w:rsidP="008774A7">
      <w:pPr>
        <w:ind w:left="-810"/>
        <w:jc w:val="center"/>
        <w:rPr>
          <w:rStyle w:val="Strong"/>
          <w:sz w:val="52"/>
          <w:szCs w:val="52"/>
        </w:rPr>
      </w:pPr>
      <w:r w:rsidRPr="00D50007">
        <w:rPr>
          <w:rFonts w:ascii="Calibri" w:hAnsi="Calibri" w:cs="Calibri"/>
          <w:b/>
          <w:color w:val="E31837"/>
          <w:sz w:val="52"/>
          <w:szCs w:val="52"/>
        </w:rPr>
        <w:t>Quick Start Tutorial</w:t>
      </w:r>
    </w:p>
    <w:p w:rsidR="00DF3C22" w:rsidRDefault="00DF3C22" w:rsidP="00EB240B">
      <w:pPr>
        <w:ind w:right="-871"/>
        <w:jc w:val="right"/>
        <w:rPr>
          <w:rFonts w:ascii="Calibri" w:hAnsi="Calibri" w:cs="Calibri"/>
          <w:b/>
          <w:color w:val="FFFFFF" w:themeColor="background1"/>
          <w:sz w:val="22"/>
        </w:rPr>
      </w:pPr>
    </w:p>
    <w:p w:rsidR="00DF3C22" w:rsidRDefault="00DF3C22" w:rsidP="00EB240B">
      <w:pPr>
        <w:ind w:right="-871"/>
        <w:jc w:val="right"/>
        <w:rPr>
          <w:rFonts w:ascii="Calibri" w:hAnsi="Calibri" w:cs="Calibri"/>
          <w:b/>
          <w:color w:val="FFFFFF" w:themeColor="background1"/>
          <w:sz w:val="22"/>
        </w:rPr>
      </w:pPr>
    </w:p>
    <w:p w:rsidR="00DF3C22" w:rsidRDefault="00DF3C22" w:rsidP="00EB240B">
      <w:pPr>
        <w:ind w:right="-871"/>
        <w:jc w:val="right"/>
        <w:rPr>
          <w:rFonts w:ascii="Calibri" w:hAnsi="Calibri" w:cs="Calibri"/>
          <w:b/>
          <w:color w:val="FFFFFF" w:themeColor="background1"/>
          <w:sz w:val="22"/>
        </w:rPr>
      </w:pPr>
    </w:p>
    <w:p w:rsidR="001A3712" w:rsidRDefault="001A3712" w:rsidP="00EB240B">
      <w:pPr>
        <w:ind w:right="-871"/>
        <w:jc w:val="right"/>
        <w:rPr>
          <w:rFonts w:ascii="Calibri" w:hAnsi="Calibri"/>
          <w:b/>
          <w:color w:val="FFFFFF" w:themeColor="background1"/>
          <w:sz w:val="36"/>
          <w:szCs w:val="40"/>
        </w:rPr>
      </w:pPr>
    </w:p>
    <w:p w:rsidR="001A3712" w:rsidRDefault="001A3712" w:rsidP="00EB240B">
      <w:pPr>
        <w:ind w:right="-871"/>
        <w:jc w:val="right"/>
        <w:rPr>
          <w:rFonts w:ascii="Calibri" w:hAnsi="Calibri"/>
          <w:b/>
          <w:color w:val="FFFFFF" w:themeColor="background1"/>
          <w:sz w:val="36"/>
          <w:szCs w:val="40"/>
        </w:rPr>
      </w:pPr>
    </w:p>
    <w:p w:rsidR="001A3712" w:rsidRDefault="001A3712" w:rsidP="00EB240B">
      <w:pPr>
        <w:ind w:right="-871"/>
        <w:jc w:val="right"/>
        <w:rPr>
          <w:rFonts w:ascii="Calibri" w:hAnsi="Calibri"/>
          <w:b/>
          <w:color w:val="FFFFFF" w:themeColor="background1"/>
          <w:sz w:val="36"/>
          <w:szCs w:val="40"/>
        </w:rPr>
      </w:pPr>
    </w:p>
    <w:p w:rsidR="001A3712" w:rsidRDefault="001A3712" w:rsidP="00EB240B">
      <w:pPr>
        <w:ind w:right="-871"/>
        <w:jc w:val="right"/>
        <w:rPr>
          <w:rFonts w:ascii="Calibri" w:hAnsi="Calibri"/>
          <w:b/>
          <w:color w:val="FFFFFF" w:themeColor="background1"/>
          <w:sz w:val="36"/>
          <w:szCs w:val="40"/>
        </w:rPr>
      </w:pPr>
    </w:p>
    <w:p w:rsidR="001A3712" w:rsidRDefault="001A3712" w:rsidP="00EB240B">
      <w:pPr>
        <w:ind w:right="-871"/>
        <w:jc w:val="right"/>
        <w:rPr>
          <w:rFonts w:ascii="Calibri" w:hAnsi="Calibri"/>
          <w:b/>
          <w:color w:val="FFFFFF" w:themeColor="background1"/>
          <w:sz w:val="36"/>
          <w:szCs w:val="40"/>
        </w:rPr>
      </w:pPr>
    </w:p>
    <w:p w:rsidR="00DF3C22" w:rsidRDefault="004D54ED" w:rsidP="00EB240B">
      <w:pPr>
        <w:ind w:right="-871"/>
        <w:jc w:val="right"/>
        <w:rPr>
          <w:rFonts w:ascii="Calibri" w:hAnsi="Calibri" w:cs="Calibri"/>
          <w:b/>
          <w:color w:val="FFFFFF" w:themeColor="background1"/>
          <w:sz w:val="22"/>
        </w:rPr>
      </w:pPr>
      <w:r>
        <w:rPr>
          <w:rFonts w:ascii="Calibri" w:hAnsi="Calibri"/>
          <w:b/>
          <w:color w:val="FFFFFF" w:themeColor="background1"/>
          <w:sz w:val="36"/>
          <w:szCs w:val="40"/>
        </w:rPr>
        <w:t>Ration</w:t>
      </w:r>
    </w:p>
    <w:p w:rsidR="00D73A45" w:rsidRPr="00D73A45" w:rsidRDefault="008F7E0B" w:rsidP="00D73A45">
      <w:pPr>
        <w:pStyle w:val="BlankPage"/>
      </w:pPr>
      <w:r>
        <w:lastRenderedPageBreak/>
        <w:t>Page Left Intentionally Blank</w:t>
      </w:r>
    </w:p>
    <w:p w:rsidR="002E0183" w:rsidRDefault="002E0183" w:rsidP="002E0183">
      <w:pPr>
        <w:pStyle w:val="BlankPage"/>
        <w:sectPr w:rsidR="002E0183" w:rsidSect="00C75F04">
          <w:headerReference w:type="default" r:id="rId10"/>
          <w:footerReference w:type="default" r:id="rId11"/>
          <w:headerReference w:type="first" r:id="rId12"/>
          <w:footerReference w:type="first" r:id="rId13"/>
          <w:pgSz w:w="11909" w:h="16834" w:code="9"/>
          <w:pgMar w:top="1440" w:right="1440" w:bottom="1440" w:left="1440" w:header="720" w:footer="720" w:gutter="0"/>
          <w:cols w:space="720"/>
          <w:titlePg/>
          <w:docGrid w:linePitch="360"/>
        </w:sectPr>
      </w:pPr>
    </w:p>
    <w:p w:rsidR="008F7E0B" w:rsidRDefault="008F7E0B" w:rsidP="00EB240B">
      <w:pPr>
        <w:ind w:right="-871"/>
        <w:jc w:val="right"/>
        <w:rPr>
          <w:rFonts w:ascii="Calibri" w:hAnsi="Calibri" w:cs="Calibri"/>
          <w:b/>
          <w:color w:val="FFFFFF" w:themeColor="background1"/>
          <w:sz w:val="22"/>
        </w:rPr>
      </w:pPr>
    </w:p>
    <w:sdt>
      <w:sdtPr>
        <w:rPr>
          <w:rFonts w:ascii="Calibri" w:eastAsiaTheme="minorHAnsi" w:hAnsi="Calibri" w:cs="Calibri"/>
          <w:color w:val="auto"/>
          <w:sz w:val="22"/>
          <w:szCs w:val="22"/>
        </w:rPr>
        <w:id w:val="1414358977"/>
        <w:docPartObj>
          <w:docPartGallery w:val="Table of Contents"/>
          <w:docPartUnique/>
        </w:docPartObj>
      </w:sdtPr>
      <w:sdtEndPr>
        <w:rPr>
          <w:b/>
          <w:bCs/>
          <w:noProof/>
        </w:rPr>
      </w:sdtEndPr>
      <w:sdtContent>
        <w:p w:rsidR="008F7E0B" w:rsidRPr="00DF3C22" w:rsidRDefault="008F7E0B" w:rsidP="008F7E0B">
          <w:pPr>
            <w:pStyle w:val="TOCHeading"/>
            <w:spacing w:before="0" w:after="120" w:line="276" w:lineRule="auto"/>
            <w:jc w:val="both"/>
            <w:rPr>
              <w:rFonts w:ascii="Calibri" w:hAnsi="Calibri" w:cs="Calibri"/>
              <w:b/>
              <w:color w:val="E31837" w:themeColor="background2"/>
              <w:sz w:val="28"/>
              <w:szCs w:val="22"/>
            </w:rPr>
          </w:pPr>
          <w:r w:rsidRPr="00DF3C22">
            <w:rPr>
              <w:rFonts w:ascii="Calibri" w:hAnsi="Calibri" w:cs="Calibri"/>
              <w:b/>
              <w:color w:val="E31837" w:themeColor="background2"/>
              <w:sz w:val="28"/>
              <w:szCs w:val="22"/>
            </w:rPr>
            <w:t>Table of Content</w:t>
          </w:r>
        </w:p>
        <w:p w:rsidR="008A6701" w:rsidRDefault="00BF0B37">
          <w:pPr>
            <w:pStyle w:val="TOC1"/>
            <w:tabs>
              <w:tab w:val="left" w:pos="1100"/>
              <w:tab w:val="right" w:leader="dot" w:pos="9019"/>
            </w:tabs>
            <w:rPr>
              <w:rFonts w:asciiTheme="minorHAnsi" w:eastAsiaTheme="minorEastAsia" w:hAnsiTheme="minorHAnsi" w:cstheme="minorBidi"/>
              <w:b w:val="0"/>
              <w:noProof/>
              <w:sz w:val="22"/>
            </w:rPr>
          </w:pPr>
          <w:r w:rsidRPr="00DF3C22">
            <w:rPr>
              <w:rFonts w:ascii="Calibri" w:hAnsi="Calibri" w:cs="Calibri"/>
              <w:b w:val="0"/>
              <w:sz w:val="22"/>
            </w:rPr>
            <w:fldChar w:fldCharType="begin"/>
          </w:r>
          <w:r w:rsidR="008F7E0B" w:rsidRPr="00DF3C22">
            <w:rPr>
              <w:rFonts w:ascii="Calibri" w:hAnsi="Calibri" w:cs="Calibri"/>
              <w:sz w:val="22"/>
            </w:rPr>
            <w:instrText xml:space="preserve"> TOC \o "1-3" \h \z \u </w:instrText>
          </w:r>
          <w:r w:rsidRPr="00DF3C22">
            <w:rPr>
              <w:rFonts w:ascii="Calibri" w:hAnsi="Calibri" w:cs="Calibri"/>
              <w:b w:val="0"/>
              <w:sz w:val="22"/>
            </w:rPr>
            <w:fldChar w:fldCharType="separate"/>
          </w:r>
          <w:hyperlink w:anchor="_Toc475034004" w:history="1">
            <w:r w:rsidR="008A6701" w:rsidRPr="00947DC1">
              <w:rPr>
                <w:rStyle w:val="Hyperlink"/>
                <w:rFonts w:ascii="Calibri" w:hAnsi="Calibri"/>
                <w:noProof/>
              </w:rPr>
              <w:t>1.</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Introduction</w:t>
            </w:r>
            <w:r w:rsidR="008A6701">
              <w:rPr>
                <w:noProof/>
                <w:webHidden/>
              </w:rPr>
              <w:tab/>
            </w:r>
            <w:r>
              <w:rPr>
                <w:noProof/>
                <w:webHidden/>
              </w:rPr>
              <w:fldChar w:fldCharType="begin"/>
            </w:r>
            <w:r w:rsidR="008A6701">
              <w:rPr>
                <w:noProof/>
                <w:webHidden/>
              </w:rPr>
              <w:instrText xml:space="preserve"> PAGEREF _Toc475034004 \h </w:instrText>
            </w:r>
            <w:r>
              <w:rPr>
                <w:noProof/>
                <w:webHidden/>
              </w:rPr>
            </w:r>
            <w:r>
              <w:rPr>
                <w:noProof/>
                <w:webHidden/>
              </w:rPr>
              <w:fldChar w:fldCharType="separate"/>
            </w:r>
            <w:r w:rsidR="0004364B">
              <w:rPr>
                <w:noProof/>
                <w:webHidden/>
              </w:rPr>
              <w:t>5</w:t>
            </w:r>
            <w:r>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05" w:history="1">
            <w:r w:rsidR="008A6701" w:rsidRPr="00947DC1">
              <w:rPr>
                <w:rStyle w:val="Hyperlink"/>
                <w:rFonts w:ascii="Calibri" w:hAnsi="Calibri"/>
                <w:noProof/>
              </w:rPr>
              <w:t>2.</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Terminology</w:t>
            </w:r>
            <w:r w:rsidR="008A6701">
              <w:rPr>
                <w:noProof/>
                <w:webHidden/>
              </w:rPr>
              <w:tab/>
            </w:r>
            <w:r w:rsidR="00BF0B37">
              <w:rPr>
                <w:noProof/>
                <w:webHidden/>
              </w:rPr>
              <w:fldChar w:fldCharType="begin"/>
            </w:r>
            <w:r w:rsidR="008A6701">
              <w:rPr>
                <w:noProof/>
                <w:webHidden/>
              </w:rPr>
              <w:instrText xml:space="preserve"> PAGEREF _Toc475034005 \h </w:instrText>
            </w:r>
            <w:r w:rsidR="00BF0B37">
              <w:rPr>
                <w:noProof/>
                <w:webHidden/>
              </w:rPr>
            </w:r>
            <w:r w:rsidR="00BF0B37">
              <w:rPr>
                <w:noProof/>
                <w:webHidden/>
              </w:rPr>
              <w:fldChar w:fldCharType="separate"/>
            </w:r>
            <w:r w:rsidR="0004364B">
              <w:rPr>
                <w:noProof/>
                <w:webHidden/>
              </w:rPr>
              <w:t>5</w:t>
            </w:r>
            <w:r w:rsidR="00BF0B37">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06" w:history="1">
            <w:r w:rsidR="008A6701" w:rsidRPr="00947DC1">
              <w:rPr>
                <w:rStyle w:val="Hyperlink"/>
                <w:rFonts w:ascii="Calibri" w:hAnsi="Calibri"/>
                <w:noProof/>
              </w:rPr>
              <w:t>3.</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Logging in to Rational Quality Manager</w:t>
            </w:r>
            <w:r w:rsidR="008A6701">
              <w:rPr>
                <w:noProof/>
                <w:webHidden/>
              </w:rPr>
              <w:tab/>
            </w:r>
            <w:r w:rsidR="00BF0B37">
              <w:rPr>
                <w:noProof/>
                <w:webHidden/>
              </w:rPr>
              <w:fldChar w:fldCharType="begin"/>
            </w:r>
            <w:r w:rsidR="008A6701">
              <w:rPr>
                <w:noProof/>
                <w:webHidden/>
              </w:rPr>
              <w:instrText xml:space="preserve"> PAGEREF _Toc475034006 \h </w:instrText>
            </w:r>
            <w:r w:rsidR="00BF0B37">
              <w:rPr>
                <w:noProof/>
                <w:webHidden/>
              </w:rPr>
            </w:r>
            <w:r w:rsidR="00BF0B37">
              <w:rPr>
                <w:noProof/>
                <w:webHidden/>
              </w:rPr>
              <w:fldChar w:fldCharType="separate"/>
            </w:r>
            <w:r w:rsidR="0004364B">
              <w:rPr>
                <w:noProof/>
                <w:webHidden/>
              </w:rPr>
              <w:t>5</w:t>
            </w:r>
            <w:r w:rsidR="00BF0B37">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07" w:history="1">
            <w:r w:rsidR="008A6701" w:rsidRPr="00947DC1">
              <w:rPr>
                <w:rStyle w:val="Hyperlink"/>
                <w:rFonts w:ascii="Calibri" w:hAnsi="Calibri"/>
                <w:noProof/>
              </w:rPr>
              <w:t>4.</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Project Area Preparation</w:t>
            </w:r>
            <w:r w:rsidR="008A6701">
              <w:rPr>
                <w:noProof/>
                <w:webHidden/>
              </w:rPr>
              <w:tab/>
            </w:r>
            <w:r w:rsidR="00BF0B37">
              <w:rPr>
                <w:noProof/>
                <w:webHidden/>
              </w:rPr>
              <w:fldChar w:fldCharType="begin"/>
            </w:r>
            <w:r w:rsidR="008A6701">
              <w:rPr>
                <w:noProof/>
                <w:webHidden/>
              </w:rPr>
              <w:instrText xml:space="preserve"> PAGEREF _Toc475034007 \h </w:instrText>
            </w:r>
            <w:r w:rsidR="00BF0B37">
              <w:rPr>
                <w:noProof/>
                <w:webHidden/>
              </w:rPr>
            </w:r>
            <w:r w:rsidR="00BF0B37">
              <w:rPr>
                <w:noProof/>
                <w:webHidden/>
              </w:rPr>
              <w:fldChar w:fldCharType="separate"/>
            </w:r>
            <w:r w:rsidR="0004364B">
              <w:rPr>
                <w:noProof/>
                <w:webHidden/>
              </w:rPr>
              <w:t>6</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08" w:history="1">
            <w:r w:rsidR="008A6701" w:rsidRPr="00947DC1">
              <w:rPr>
                <w:rStyle w:val="Hyperlink"/>
                <w:noProof/>
              </w:rPr>
              <w:t>4.1</w:t>
            </w:r>
            <w:r w:rsidR="008A6701">
              <w:rPr>
                <w:rFonts w:eastAsiaTheme="minorEastAsia" w:cstheme="minorBidi"/>
                <w:noProof/>
                <w:sz w:val="22"/>
              </w:rPr>
              <w:tab/>
            </w:r>
            <w:r w:rsidR="008A6701" w:rsidRPr="00947DC1">
              <w:rPr>
                <w:rStyle w:val="Hyperlink"/>
                <w:noProof/>
              </w:rPr>
              <w:t>Adding Users and specifying Roles</w:t>
            </w:r>
            <w:r w:rsidR="008A6701">
              <w:rPr>
                <w:noProof/>
                <w:webHidden/>
              </w:rPr>
              <w:tab/>
            </w:r>
            <w:r w:rsidR="00BF0B37">
              <w:rPr>
                <w:noProof/>
                <w:webHidden/>
              </w:rPr>
              <w:fldChar w:fldCharType="begin"/>
            </w:r>
            <w:r w:rsidR="008A6701">
              <w:rPr>
                <w:noProof/>
                <w:webHidden/>
              </w:rPr>
              <w:instrText xml:space="preserve"> PAGEREF _Toc475034008 \h </w:instrText>
            </w:r>
            <w:r w:rsidR="00BF0B37">
              <w:rPr>
                <w:noProof/>
                <w:webHidden/>
              </w:rPr>
            </w:r>
            <w:r w:rsidR="00BF0B37">
              <w:rPr>
                <w:noProof/>
                <w:webHidden/>
              </w:rPr>
              <w:fldChar w:fldCharType="separate"/>
            </w:r>
            <w:r w:rsidR="0004364B">
              <w:rPr>
                <w:noProof/>
                <w:webHidden/>
              </w:rPr>
              <w:t>6</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09" w:history="1">
            <w:r w:rsidR="008A6701" w:rsidRPr="00947DC1">
              <w:rPr>
                <w:rStyle w:val="Hyperlink"/>
                <w:noProof/>
              </w:rPr>
              <w:t>4.2</w:t>
            </w:r>
            <w:r w:rsidR="008A6701">
              <w:rPr>
                <w:rFonts w:eastAsiaTheme="minorEastAsia" w:cstheme="minorBidi"/>
                <w:noProof/>
                <w:sz w:val="22"/>
              </w:rPr>
              <w:tab/>
            </w:r>
            <w:r w:rsidR="008A6701" w:rsidRPr="00947DC1">
              <w:rPr>
                <w:rStyle w:val="Hyperlink"/>
                <w:noProof/>
              </w:rPr>
              <w:t>Managing Tool Associations</w:t>
            </w:r>
            <w:r w:rsidR="008A6701">
              <w:rPr>
                <w:noProof/>
                <w:webHidden/>
              </w:rPr>
              <w:tab/>
            </w:r>
            <w:r w:rsidR="00BF0B37">
              <w:rPr>
                <w:noProof/>
                <w:webHidden/>
              </w:rPr>
              <w:fldChar w:fldCharType="begin"/>
            </w:r>
            <w:r w:rsidR="008A6701">
              <w:rPr>
                <w:noProof/>
                <w:webHidden/>
              </w:rPr>
              <w:instrText xml:space="preserve"> PAGEREF _Toc475034009 \h </w:instrText>
            </w:r>
            <w:r w:rsidR="00BF0B37">
              <w:rPr>
                <w:noProof/>
                <w:webHidden/>
              </w:rPr>
            </w:r>
            <w:r w:rsidR="00BF0B37">
              <w:rPr>
                <w:noProof/>
                <w:webHidden/>
              </w:rPr>
              <w:fldChar w:fldCharType="separate"/>
            </w:r>
            <w:r w:rsidR="0004364B">
              <w:rPr>
                <w:noProof/>
                <w:webHidden/>
              </w:rPr>
              <w:t>7</w:t>
            </w:r>
            <w:r w:rsidR="00BF0B37">
              <w:rPr>
                <w:noProof/>
                <w:webHidden/>
              </w:rPr>
              <w:fldChar w:fldCharType="end"/>
            </w:r>
          </w:hyperlink>
        </w:p>
        <w:p w:rsidR="008A6701" w:rsidRDefault="00BF0B37">
          <w:pPr>
            <w:pStyle w:val="TOC1"/>
            <w:tabs>
              <w:tab w:val="left" w:pos="1100"/>
              <w:tab w:val="right" w:leader="dot" w:pos="9019"/>
            </w:tabs>
            <w:rPr>
              <w:rFonts w:asciiTheme="minorHAnsi" w:eastAsiaTheme="minorEastAsia" w:hAnsiTheme="minorHAnsi" w:cstheme="minorBidi"/>
              <w:b w:val="0"/>
              <w:noProof/>
              <w:sz w:val="22"/>
            </w:rPr>
          </w:pPr>
          <w:r>
            <w:fldChar w:fldCharType="begin"/>
          </w:r>
          <w:r w:rsidR="00F347A3">
            <w:instrText>HYPERLINK \l "_Toc475034010"</w:instrText>
          </w:r>
          <w:r>
            <w:fldChar w:fldCharType="separate"/>
          </w:r>
          <w:r w:rsidR="008A6701" w:rsidRPr="00947DC1">
            <w:rPr>
              <w:rStyle w:val="Hyperlink"/>
              <w:rFonts w:ascii="Calibri" w:hAnsi="Calibri"/>
              <w:noProof/>
            </w:rPr>
            <w:t>5.</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Test Planning</w:t>
          </w:r>
          <w:r w:rsidR="008A6701">
            <w:rPr>
              <w:noProof/>
              <w:webHidden/>
            </w:rPr>
            <w:tab/>
          </w:r>
          <w:r>
            <w:rPr>
              <w:noProof/>
              <w:webHidden/>
            </w:rPr>
            <w:fldChar w:fldCharType="begin"/>
          </w:r>
          <w:r w:rsidR="008A6701">
            <w:rPr>
              <w:noProof/>
              <w:webHidden/>
            </w:rPr>
            <w:instrText xml:space="preserve"> PAGEREF _Toc475034010 \h </w:instrText>
          </w:r>
          <w:r>
            <w:rPr>
              <w:noProof/>
              <w:webHidden/>
            </w:rPr>
          </w:r>
          <w:r>
            <w:rPr>
              <w:noProof/>
              <w:webHidden/>
            </w:rPr>
            <w:fldChar w:fldCharType="separate"/>
          </w:r>
          <w:ins w:id="6" w:author="Jim Marek" w:date="2017-03-02T10:30:00Z">
            <w:r w:rsidR="0004364B">
              <w:rPr>
                <w:noProof/>
                <w:webHidden/>
              </w:rPr>
              <w:t>9</w:t>
            </w:r>
          </w:ins>
          <w:r>
            <w:rPr>
              <w:noProof/>
              <w:webHidden/>
            </w:rPr>
            <w:fldChar w:fldCharType="end"/>
          </w:r>
          <w:r>
            <w:fldChar w:fldCharType="end"/>
          </w:r>
        </w:p>
        <w:p w:rsidR="008A6701" w:rsidRDefault="00BF0B37">
          <w:pPr>
            <w:pStyle w:val="TOC2"/>
            <w:tabs>
              <w:tab w:val="left" w:pos="1100"/>
              <w:tab w:val="right" w:leader="dot" w:pos="9019"/>
            </w:tabs>
            <w:rPr>
              <w:rFonts w:eastAsiaTheme="minorEastAsia" w:cstheme="minorBidi"/>
              <w:noProof/>
              <w:sz w:val="22"/>
            </w:rPr>
          </w:pPr>
          <w:r>
            <w:fldChar w:fldCharType="begin"/>
          </w:r>
          <w:r w:rsidR="00F347A3">
            <w:instrText>HYPERLINK \l "_Toc475034011"</w:instrText>
          </w:r>
          <w:r>
            <w:fldChar w:fldCharType="separate"/>
          </w:r>
          <w:r w:rsidR="008A6701" w:rsidRPr="00947DC1">
            <w:rPr>
              <w:rStyle w:val="Hyperlink"/>
              <w:noProof/>
            </w:rPr>
            <w:t>5.1</w:t>
          </w:r>
          <w:r w:rsidR="008A6701">
            <w:rPr>
              <w:rFonts w:eastAsiaTheme="minorEastAsia" w:cstheme="minorBidi"/>
              <w:noProof/>
              <w:sz w:val="22"/>
            </w:rPr>
            <w:tab/>
          </w:r>
          <w:r w:rsidR="008A6701" w:rsidRPr="00947DC1">
            <w:rPr>
              <w:rStyle w:val="Hyperlink"/>
              <w:noProof/>
            </w:rPr>
            <w:t>Creating the Test Plan</w:t>
          </w:r>
          <w:r w:rsidR="008A6701">
            <w:rPr>
              <w:noProof/>
              <w:webHidden/>
            </w:rPr>
            <w:tab/>
          </w:r>
          <w:r>
            <w:rPr>
              <w:noProof/>
              <w:webHidden/>
            </w:rPr>
            <w:fldChar w:fldCharType="begin"/>
          </w:r>
          <w:r w:rsidR="008A6701">
            <w:rPr>
              <w:noProof/>
              <w:webHidden/>
            </w:rPr>
            <w:instrText xml:space="preserve"> PAGEREF _Toc475034011 \h </w:instrText>
          </w:r>
          <w:r>
            <w:rPr>
              <w:noProof/>
              <w:webHidden/>
            </w:rPr>
          </w:r>
          <w:r>
            <w:rPr>
              <w:noProof/>
              <w:webHidden/>
            </w:rPr>
            <w:fldChar w:fldCharType="separate"/>
          </w:r>
          <w:ins w:id="7" w:author="Jim Marek" w:date="2017-03-02T10:30:00Z">
            <w:r w:rsidR="0004364B">
              <w:rPr>
                <w:noProof/>
                <w:webHidden/>
              </w:rPr>
              <w:t>9</w:t>
            </w:r>
          </w:ins>
          <w:r>
            <w:rPr>
              <w:noProof/>
              <w:webHidden/>
            </w:rPr>
            <w:fldChar w:fldCharType="end"/>
          </w:r>
          <w:r>
            <w:fldChar w:fldCharType="end"/>
          </w:r>
        </w:p>
        <w:p w:rsidR="008A6701" w:rsidRDefault="00DD3D2D">
          <w:pPr>
            <w:pStyle w:val="TOC2"/>
            <w:tabs>
              <w:tab w:val="left" w:pos="1100"/>
              <w:tab w:val="right" w:leader="dot" w:pos="9019"/>
            </w:tabs>
            <w:rPr>
              <w:rFonts w:eastAsiaTheme="minorEastAsia" w:cstheme="minorBidi"/>
              <w:noProof/>
              <w:sz w:val="22"/>
            </w:rPr>
          </w:pPr>
          <w:hyperlink w:anchor="_Toc475034012" w:history="1">
            <w:r w:rsidR="008A6701" w:rsidRPr="00947DC1">
              <w:rPr>
                <w:rStyle w:val="Hyperlink"/>
                <w:noProof/>
              </w:rPr>
              <w:t>5.2</w:t>
            </w:r>
            <w:r w:rsidR="008A6701">
              <w:rPr>
                <w:rFonts w:eastAsiaTheme="minorEastAsia" w:cstheme="minorBidi"/>
                <w:noProof/>
                <w:sz w:val="22"/>
              </w:rPr>
              <w:tab/>
            </w:r>
            <w:r w:rsidR="008A6701" w:rsidRPr="00947DC1">
              <w:rPr>
                <w:rStyle w:val="Hyperlink"/>
                <w:noProof/>
              </w:rPr>
              <w:t>LINK Defining Entry Criteria, Exit Criteria and Quality Objectives</w:t>
            </w:r>
            <w:r w:rsidR="008A6701">
              <w:rPr>
                <w:noProof/>
                <w:webHidden/>
              </w:rPr>
              <w:tab/>
            </w:r>
            <w:r w:rsidR="00BF0B37">
              <w:rPr>
                <w:noProof/>
                <w:webHidden/>
              </w:rPr>
              <w:fldChar w:fldCharType="begin"/>
            </w:r>
            <w:r w:rsidR="008A6701">
              <w:rPr>
                <w:noProof/>
                <w:webHidden/>
              </w:rPr>
              <w:instrText xml:space="preserve"> PAGEREF _Toc475034012 \h </w:instrText>
            </w:r>
            <w:r w:rsidR="00BF0B37">
              <w:rPr>
                <w:noProof/>
                <w:webHidden/>
              </w:rPr>
            </w:r>
            <w:r w:rsidR="00BF0B37">
              <w:rPr>
                <w:noProof/>
                <w:webHidden/>
              </w:rPr>
              <w:fldChar w:fldCharType="separate"/>
            </w:r>
            <w:r w:rsidR="0004364B">
              <w:rPr>
                <w:noProof/>
                <w:webHidden/>
              </w:rPr>
              <w:t>12</w:t>
            </w:r>
            <w:r w:rsidR="00BF0B37">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13" w:history="1">
            <w:r w:rsidR="008A6701" w:rsidRPr="00947DC1">
              <w:rPr>
                <w:rStyle w:val="Hyperlink"/>
                <w:rFonts w:ascii="Calibri" w:hAnsi="Calibri"/>
                <w:noProof/>
              </w:rPr>
              <w:t>6.</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Testing for Requirements</w:t>
            </w:r>
            <w:r w:rsidR="008A6701">
              <w:rPr>
                <w:noProof/>
                <w:webHidden/>
              </w:rPr>
              <w:tab/>
            </w:r>
            <w:r w:rsidR="00BF0B37">
              <w:rPr>
                <w:noProof/>
                <w:webHidden/>
              </w:rPr>
              <w:fldChar w:fldCharType="begin"/>
            </w:r>
            <w:r w:rsidR="008A6701">
              <w:rPr>
                <w:noProof/>
                <w:webHidden/>
              </w:rPr>
              <w:instrText xml:space="preserve"> PAGEREF _Toc475034013 \h </w:instrText>
            </w:r>
            <w:r w:rsidR="00BF0B37">
              <w:rPr>
                <w:noProof/>
                <w:webHidden/>
              </w:rPr>
            </w:r>
            <w:r w:rsidR="00BF0B37">
              <w:rPr>
                <w:noProof/>
                <w:webHidden/>
              </w:rPr>
              <w:fldChar w:fldCharType="separate"/>
            </w:r>
            <w:r w:rsidR="0004364B">
              <w:rPr>
                <w:noProof/>
                <w:webHidden/>
              </w:rPr>
              <w:t>15</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14" w:history="1">
            <w:r w:rsidR="008A6701" w:rsidRPr="00947DC1">
              <w:rPr>
                <w:rStyle w:val="Hyperlink"/>
                <w:noProof/>
              </w:rPr>
              <w:t>6.1</w:t>
            </w:r>
            <w:r w:rsidR="008A6701">
              <w:rPr>
                <w:rFonts w:eastAsiaTheme="minorEastAsia" w:cstheme="minorBidi"/>
                <w:noProof/>
                <w:sz w:val="22"/>
              </w:rPr>
              <w:tab/>
            </w:r>
            <w:r w:rsidR="008A6701" w:rsidRPr="00947DC1">
              <w:rPr>
                <w:rStyle w:val="Hyperlink"/>
                <w:noProof/>
              </w:rPr>
              <w:t>Creating the Test Environments</w:t>
            </w:r>
            <w:r w:rsidR="008A6701">
              <w:rPr>
                <w:noProof/>
                <w:webHidden/>
              </w:rPr>
              <w:tab/>
            </w:r>
            <w:r w:rsidR="00BF0B37">
              <w:rPr>
                <w:noProof/>
                <w:webHidden/>
              </w:rPr>
              <w:fldChar w:fldCharType="begin"/>
            </w:r>
            <w:r w:rsidR="008A6701">
              <w:rPr>
                <w:noProof/>
                <w:webHidden/>
              </w:rPr>
              <w:instrText xml:space="preserve"> PAGEREF _Toc475034014 \h </w:instrText>
            </w:r>
            <w:r w:rsidR="00BF0B37">
              <w:rPr>
                <w:noProof/>
                <w:webHidden/>
              </w:rPr>
            </w:r>
            <w:r w:rsidR="00BF0B37">
              <w:rPr>
                <w:noProof/>
                <w:webHidden/>
              </w:rPr>
              <w:fldChar w:fldCharType="separate"/>
            </w:r>
            <w:r w:rsidR="0004364B">
              <w:rPr>
                <w:noProof/>
                <w:webHidden/>
              </w:rPr>
              <w:t>15</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15" w:history="1">
            <w:r w:rsidR="008A6701" w:rsidRPr="00947DC1">
              <w:rPr>
                <w:rStyle w:val="Hyperlink"/>
                <w:noProof/>
              </w:rPr>
              <w:t>6.2</w:t>
            </w:r>
            <w:r w:rsidR="008A6701">
              <w:rPr>
                <w:rFonts w:eastAsiaTheme="minorEastAsia" w:cstheme="minorBidi"/>
                <w:noProof/>
                <w:sz w:val="22"/>
              </w:rPr>
              <w:tab/>
            </w:r>
            <w:r w:rsidR="008A6701" w:rsidRPr="00947DC1">
              <w:rPr>
                <w:rStyle w:val="Hyperlink"/>
                <w:noProof/>
              </w:rPr>
              <w:t>Adding Requirements</w:t>
            </w:r>
            <w:r w:rsidR="008A6701">
              <w:rPr>
                <w:noProof/>
                <w:webHidden/>
              </w:rPr>
              <w:tab/>
            </w:r>
            <w:r w:rsidR="00BF0B37">
              <w:rPr>
                <w:noProof/>
                <w:webHidden/>
              </w:rPr>
              <w:fldChar w:fldCharType="begin"/>
            </w:r>
            <w:r w:rsidR="008A6701">
              <w:rPr>
                <w:noProof/>
                <w:webHidden/>
              </w:rPr>
              <w:instrText xml:space="preserve"> PAGEREF _Toc475034015 \h </w:instrText>
            </w:r>
            <w:r w:rsidR="00BF0B37">
              <w:rPr>
                <w:noProof/>
                <w:webHidden/>
              </w:rPr>
            </w:r>
            <w:r w:rsidR="00BF0B37">
              <w:rPr>
                <w:noProof/>
                <w:webHidden/>
              </w:rPr>
              <w:fldChar w:fldCharType="separate"/>
            </w:r>
            <w:r w:rsidR="0004364B">
              <w:rPr>
                <w:noProof/>
                <w:webHidden/>
              </w:rPr>
              <w:t>19</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16" w:history="1">
            <w:r w:rsidR="008A6701" w:rsidRPr="00947DC1">
              <w:rPr>
                <w:rStyle w:val="Hyperlink"/>
                <w:noProof/>
              </w:rPr>
              <w:t>6.3</w:t>
            </w:r>
            <w:r w:rsidR="008A6701">
              <w:rPr>
                <w:rFonts w:eastAsiaTheme="minorEastAsia" w:cstheme="minorBidi"/>
                <w:noProof/>
                <w:sz w:val="22"/>
              </w:rPr>
              <w:tab/>
            </w:r>
            <w:r w:rsidR="008A6701" w:rsidRPr="00947DC1">
              <w:rPr>
                <w:rStyle w:val="Hyperlink"/>
                <w:noProof/>
              </w:rPr>
              <w:t>Adding Test Cases</w:t>
            </w:r>
            <w:r w:rsidR="008A6701">
              <w:rPr>
                <w:noProof/>
                <w:webHidden/>
              </w:rPr>
              <w:tab/>
            </w:r>
            <w:r w:rsidR="00BF0B37">
              <w:rPr>
                <w:noProof/>
                <w:webHidden/>
              </w:rPr>
              <w:fldChar w:fldCharType="begin"/>
            </w:r>
            <w:r w:rsidR="008A6701">
              <w:rPr>
                <w:noProof/>
                <w:webHidden/>
              </w:rPr>
              <w:instrText xml:space="preserve"> PAGEREF _Toc475034016 \h </w:instrText>
            </w:r>
            <w:r w:rsidR="00BF0B37">
              <w:rPr>
                <w:noProof/>
                <w:webHidden/>
              </w:rPr>
            </w:r>
            <w:r w:rsidR="00BF0B37">
              <w:rPr>
                <w:noProof/>
                <w:webHidden/>
              </w:rPr>
              <w:fldChar w:fldCharType="separate"/>
            </w:r>
            <w:r w:rsidR="0004364B">
              <w:rPr>
                <w:noProof/>
                <w:webHidden/>
              </w:rPr>
              <w:t>20</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17" w:history="1">
            <w:r w:rsidR="008A6701" w:rsidRPr="00947DC1">
              <w:rPr>
                <w:rStyle w:val="Hyperlink"/>
                <w:noProof/>
              </w:rPr>
              <w:t>6.4</w:t>
            </w:r>
            <w:r w:rsidR="008A6701">
              <w:rPr>
                <w:rFonts w:eastAsiaTheme="minorEastAsia" w:cstheme="minorBidi"/>
                <w:noProof/>
                <w:sz w:val="22"/>
              </w:rPr>
              <w:tab/>
            </w:r>
            <w:r w:rsidR="008A6701" w:rsidRPr="00947DC1">
              <w:rPr>
                <w:rStyle w:val="Hyperlink"/>
                <w:noProof/>
              </w:rPr>
              <w:t>Running Test Cases</w:t>
            </w:r>
            <w:r w:rsidR="008A6701">
              <w:rPr>
                <w:noProof/>
                <w:webHidden/>
              </w:rPr>
              <w:tab/>
            </w:r>
            <w:r w:rsidR="00BF0B37">
              <w:rPr>
                <w:noProof/>
                <w:webHidden/>
              </w:rPr>
              <w:fldChar w:fldCharType="begin"/>
            </w:r>
            <w:r w:rsidR="008A6701">
              <w:rPr>
                <w:noProof/>
                <w:webHidden/>
              </w:rPr>
              <w:instrText xml:space="preserve"> PAGEREF _Toc475034017 \h </w:instrText>
            </w:r>
            <w:r w:rsidR="00BF0B37">
              <w:rPr>
                <w:noProof/>
                <w:webHidden/>
              </w:rPr>
            </w:r>
            <w:r w:rsidR="00BF0B37">
              <w:rPr>
                <w:noProof/>
                <w:webHidden/>
              </w:rPr>
              <w:fldChar w:fldCharType="separate"/>
            </w:r>
            <w:r w:rsidR="0004364B">
              <w:rPr>
                <w:noProof/>
                <w:webHidden/>
              </w:rPr>
              <w:t>24</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18" w:history="1">
            <w:r w:rsidR="008A6701" w:rsidRPr="00947DC1">
              <w:rPr>
                <w:rStyle w:val="Hyperlink"/>
                <w:noProof/>
              </w:rPr>
              <w:t>6.5</w:t>
            </w:r>
            <w:r w:rsidR="008A6701">
              <w:rPr>
                <w:rFonts w:eastAsiaTheme="minorEastAsia" w:cstheme="minorBidi"/>
                <w:noProof/>
                <w:sz w:val="22"/>
              </w:rPr>
              <w:tab/>
            </w:r>
            <w:r w:rsidR="008A6701" w:rsidRPr="00947DC1">
              <w:rPr>
                <w:rStyle w:val="Hyperlink"/>
                <w:noProof/>
              </w:rPr>
              <w:t>Viewing Test Case Execution Records</w:t>
            </w:r>
            <w:r w:rsidR="008A6701">
              <w:rPr>
                <w:noProof/>
                <w:webHidden/>
              </w:rPr>
              <w:tab/>
            </w:r>
            <w:r w:rsidR="00BF0B37">
              <w:rPr>
                <w:noProof/>
                <w:webHidden/>
              </w:rPr>
              <w:fldChar w:fldCharType="begin"/>
            </w:r>
            <w:r w:rsidR="008A6701">
              <w:rPr>
                <w:noProof/>
                <w:webHidden/>
              </w:rPr>
              <w:instrText xml:space="preserve"> PAGEREF _Toc475034018 \h </w:instrText>
            </w:r>
            <w:r w:rsidR="00BF0B37">
              <w:rPr>
                <w:noProof/>
                <w:webHidden/>
              </w:rPr>
            </w:r>
            <w:r w:rsidR="00BF0B37">
              <w:rPr>
                <w:noProof/>
                <w:webHidden/>
              </w:rPr>
              <w:fldChar w:fldCharType="separate"/>
            </w:r>
            <w:r w:rsidR="0004364B">
              <w:rPr>
                <w:noProof/>
                <w:webHidden/>
              </w:rPr>
              <w:t>27</w:t>
            </w:r>
            <w:r w:rsidR="00BF0B37">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19" w:history="1">
            <w:r w:rsidR="008A6701" w:rsidRPr="00947DC1">
              <w:rPr>
                <w:rStyle w:val="Hyperlink"/>
                <w:rFonts w:ascii="Calibri" w:hAnsi="Calibri"/>
                <w:noProof/>
              </w:rPr>
              <w:t>7.</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Adding a Widget</w:t>
            </w:r>
            <w:r w:rsidR="008A6701">
              <w:rPr>
                <w:noProof/>
                <w:webHidden/>
              </w:rPr>
              <w:tab/>
            </w:r>
            <w:r w:rsidR="00BF0B37">
              <w:rPr>
                <w:noProof/>
                <w:webHidden/>
              </w:rPr>
              <w:fldChar w:fldCharType="begin"/>
            </w:r>
            <w:r w:rsidR="008A6701">
              <w:rPr>
                <w:noProof/>
                <w:webHidden/>
              </w:rPr>
              <w:instrText xml:space="preserve"> PAGEREF _Toc475034019 \h </w:instrText>
            </w:r>
            <w:r w:rsidR="00BF0B37">
              <w:rPr>
                <w:noProof/>
                <w:webHidden/>
              </w:rPr>
            </w:r>
            <w:r w:rsidR="00BF0B37">
              <w:rPr>
                <w:noProof/>
                <w:webHidden/>
              </w:rPr>
              <w:fldChar w:fldCharType="separate"/>
            </w:r>
            <w:r w:rsidR="0004364B">
              <w:rPr>
                <w:noProof/>
                <w:webHidden/>
              </w:rPr>
              <w:t>28</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0" w:history="1">
            <w:r w:rsidR="008A6701" w:rsidRPr="00947DC1">
              <w:rPr>
                <w:rStyle w:val="Hyperlink"/>
                <w:noProof/>
              </w:rPr>
              <w:t>7.1</w:t>
            </w:r>
            <w:r w:rsidR="008A6701">
              <w:rPr>
                <w:rFonts w:eastAsiaTheme="minorEastAsia" w:cstheme="minorBidi"/>
                <w:noProof/>
                <w:sz w:val="22"/>
              </w:rPr>
              <w:tab/>
            </w:r>
            <w:r w:rsidR="008A6701" w:rsidRPr="00947DC1">
              <w:rPr>
                <w:rStyle w:val="Hyperlink"/>
                <w:noProof/>
              </w:rPr>
              <w:t>Procedure</w:t>
            </w:r>
            <w:r w:rsidR="008A6701">
              <w:rPr>
                <w:noProof/>
                <w:webHidden/>
              </w:rPr>
              <w:tab/>
            </w:r>
            <w:r w:rsidR="00BF0B37">
              <w:rPr>
                <w:noProof/>
                <w:webHidden/>
              </w:rPr>
              <w:fldChar w:fldCharType="begin"/>
            </w:r>
            <w:r w:rsidR="008A6701">
              <w:rPr>
                <w:noProof/>
                <w:webHidden/>
              </w:rPr>
              <w:instrText xml:space="preserve"> PAGEREF _Toc475034020 \h </w:instrText>
            </w:r>
            <w:r w:rsidR="00BF0B37">
              <w:rPr>
                <w:noProof/>
                <w:webHidden/>
              </w:rPr>
            </w:r>
            <w:r w:rsidR="00BF0B37">
              <w:rPr>
                <w:noProof/>
                <w:webHidden/>
              </w:rPr>
              <w:fldChar w:fldCharType="separate"/>
            </w:r>
            <w:r w:rsidR="0004364B">
              <w:rPr>
                <w:noProof/>
                <w:webHidden/>
              </w:rPr>
              <w:t>28</w:t>
            </w:r>
            <w:r w:rsidR="00BF0B37">
              <w:rPr>
                <w:noProof/>
                <w:webHidden/>
              </w:rPr>
              <w:fldChar w:fldCharType="end"/>
            </w:r>
          </w:hyperlink>
        </w:p>
        <w:p w:rsidR="008A6701" w:rsidRDefault="00DD3D2D">
          <w:pPr>
            <w:pStyle w:val="TOC1"/>
            <w:tabs>
              <w:tab w:val="left" w:pos="1100"/>
              <w:tab w:val="right" w:leader="dot" w:pos="9019"/>
            </w:tabs>
            <w:rPr>
              <w:rFonts w:asciiTheme="minorHAnsi" w:eastAsiaTheme="minorEastAsia" w:hAnsiTheme="minorHAnsi" w:cstheme="minorBidi"/>
              <w:b w:val="0"/>
              <w:noProof/>
              <w:sz w:val="22"/>
            </w:rPr>
          </w:pPr>
          <w:hyperlink w:anchor="_Toc475034021" w:history="1">
            <w:r w:rsidR="008A6701" w:rsidRPr="00947DC1">
              <w:rPr>
                <w:rStyle w:val="Hyperlink"/>
                <w:rFonts w:ascii="Calibri" w:hAnsi="Calibri"/>
                <w:noProof/>
              </w:rPr>
              <w:t>8.</w:t>
            </w:r>
            <w:r w:rsidR="008A6701">
              <w:rPr>
                <w:rFonts w:asciiTheme="minorHAnsi" w:eastAsiaTheme="minorEastAsia" w:hAnsiTheme="minorHAnsi" w:cstheme="minorBidi"/>
                <w:b w:val="0"/>
                <w:noProof/>
                <w:sz w:val="22"/>
              </w:rPr>
              <w:tab/>
            </w:r>
            <w:r w:rsidR="008A6701" w:rsidRPr="00947DC1">
              <w:rPr>
                <w:rStyle w:val="Hyperlink"/>
                <w:rFonts w:ascii="Calibri" w:hAnsi="Calibri"/>
                <w:noProof/>
              </w:rPr>
              <w:t>Best practices</w:t>
            </w:r>
            <w:r w:rsidR="008A6701">
              <w:rPr>
                <w:noProof/>
                <w:webHidden/>
              </w:rPr>
              <w:tab/>
            </w:r>
            <w:r w:rsidR="00BF0B37">
              <w:rPr>
                <w:noProof/>
                <w:webHidden/>
              </w:rPr>
              <w:fldChar w:fldCharType="begin"/>
            </w:r>
            <w:r w:rsidR="008A6701">
              <w:rPr>
                <w:noProof/>
                <w:webHidden/>
              </w:rPr>
              <w:instrText xml:space="preserve"> PAGEREF _Toc475034021 \h </w:instrText>
            </w:r>
            <w:r w:rsidR="00BF0B37">
              <w:rPr>
                <w:noProof/>
                <w:webHidden/>
              </w:rPr>
            </w:r>
            <w:r w:rsidR="00BF0B37">
              <w:rPr>
                <w:noProof/>
                <w:webHidden/>
              </w:rPr>
              <w:fldChar w:fldCharType="separate"/>
            </w:r>
            <w:r w:rsidR="0004364B">
              <w:rPr>
                <w:noProof/>
                <w:webHidden/>
              </w:rPr>
              <w:t>30</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2" w:history="1">
            <w:r w:rsidR="008A6701" w:rsidRPr="00947DC1">
              <w:rPr>
                <w:rStyle w:val="Hyperlink"/>
                <w:noProof/>
              </w:rPr>
              <w:t>8.1</w:t>
            </w:r>
            <w:r w:rsidR="008A6701">
              <w:rPr>
                <w:rFonts w:eastAsiaTheme="minorEastAsia" w:cstheme="minorBidi"/>
                <w:noProof/>
                <w:sz w:val="22"/>
              </w:rPr>
              <w:tab/>
            </w:r>
            <w:r w:rsidR="008A6701" w:rsidRPr="00947DC1">
              <w:rPr>
                <w:rStyle w:val="Hyperlink"/>
                <w:noProof/>
              </w:rPr>
              <w:t>Defining Weight</w:t>
            </w:r>
            <w:r w:rsidR="008A6701">
              <w:rPr>
                <w:noProof/>
                <w:webHidden/>
              </w:rPr>
              <w:tab/>
            </w:r>
            <w:r w:rsidR="00BF0B37">
              <w:rPr>
                <w:noProof/>
                <w:webHidden/>
              </w:rPr>
              <w:fldChar w:fldCharType="begin"/>
            </w:r>
            <w:r w:rsidR="008A6701">
              <w:rPr>
                <w:noProof/>
                <w:webHidden/>
              </w:rPr>
              <w:instrText xml:space="preserve"> PAGEREF _Toc475034022 \h </w:instrText>
            </w:r>
            <w:r w:rsidR="00BF0B37">
              <w:rPr>
                <w:noProof/>
                <w:webHidden/>
              </w:rPr>
            </w:r>
            <w:r w:rsidR="00BF0B37">
              <w:rPr>
                <w:noProof/>
                <w:webHidden/>
              </w:rPr>
              <w:fldChar w:fldCharType="separate"/>
            </w:r>
            <w:r w:rsidR="0004364B">
              <w:rPr>
                <w:noProof/>
                <w:webHidden/>
              </w:rPr>
              <w:t>32</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3" w:history="1">
            <w:r w:rsidR="008A6701" w:rsidRPr="00947DC1">
              <w:rPr>
                <w:rStyle w:val="Hyperlink"/>
                <w:noProof/>
              </w:rPr>
              <w:t>8.2</w:t>
            </w:r>
            <w:r w:rsidR="008A6701">
              <w:rPr>
                <w:rFonts w:eastAsiaTheme="minorEastAsia" w:cstheme="minorBidi"/>
                <w:noProof/>
                <w:sz w:val="22"/>
              </w:rPr>
              <w:tab/>
            </w:r>
            <w:r w:rsidR="008A6701" w:rsidRPr="00947DC1">
              <w:rPr>
                <w:rStyle w:val="Hyperlink"/>
                <w:noProof/>
              </w:rPr>
              <w:t>Snapshots</w:t>
            </w:r>
            <w:r w:rsidR="008A6701">
              <w:rPr>
                <w:noProof/>
                <w:webHidden/>
              </w:rPr>
              <w:tab/>
            </w:r>
            <w:r w:rsidR="00BF0B37">
              <w:rPr>
                <w:noProof/>
                <w:webHidden/>
              </w:rPr>
              <w:fldChar w:fldCharType="begin"/>
            </w:r>
            <w:r w:rsidR="008A6701">
              <w:rPr>
                <w:noProof/>
                <w:webHidden/>
              </w:rPr>
              <w:instrText xml:space="preserve"> PAGEREF _Toc475034023 \h </w:instrText>
            </w:r>
            <w:r w:rsidR="00BF0B37">
              <w:rPr>
                <w:noProof/>
                <w:webHidden/>
              </w:rPr>
            </w:r>
            <w:r w:rsidR="00BF0B37">
              <w:rPr>
                <w:noProof/>
                <w:webHidden/>
              </w:rPr>
              <w:fldChar w:fldCharType="separate"/>
            </w:r>
            <w:r w:rsidR="0004364B">
              <w:rPr>
                <w:noProof/>
                <w:webHidden/>
              </w:rPr>
              <w:t>33</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4" w:history="1">
            <w:r w:rsidR="008A6701" w:rsidRPr="00947DC1">
              <w:rPr>
                <w:rStyle w:val="Hyperlink"/>
                <w:noProof/>
              </w:rPr>
              <w:t>8.3</w:t>
            </w:r>
            <w:r w:rsidR="008A6701">
              <w:rPr>
                <w:rFonts w:eastAsiaTheme="minorEastAsia" w:cstheme="minorBidi"/>
                <w:noProof/>
                <w:sz w:val="22"/>
              </w:rPr>
              <w:tab/>
            </w:r>
            <w:r w:rsidR="008A6701" w:rsidRPr="00947DC1">
              <w:rPr>
                <w:rStyle w:val="Hyperlink"/>
                <w:noProof/>
              </w:rPr>
              <w:t>Copy Utility</w:t>
            </w:r>
            <w:r w:rsidR="008A6701">
              <w:rPr>
                <w:noProof/>
                <w:webHidden/>
              </w:rPr>
              <w:tab/>
            </w:r>
            <w:r w:rsidR="00BF0B37">
              <w:rPr>
                <w:noProof/>
                <w:webHidden/>
              </w:rPr>
              <w:fldChar w:fldCharType="begin"/>
            </w:r>
            <w:r w:rsidR="008A6701">
              <w:rPr>
                <w:noProof/>
                <w:webHidden/>
              </w:rPr>
              <w:instrText xml:space="preserve"> PAGEREF _Toc475034024 \h </w:instrText>
            </w:r>
            <w:r w:rsidR="00BF0B37">
              <w:rPr>
                <w:noProof/>
                <w:webHidden/>
              </w:rPr>
            </w:r>
            <w:r w:rsidR="00BF0B37">
              <w:rPr>
                <w:noProof/>
                <w:webHidden/>
              </w:rPr>
              <w:fldChar w:fldCharType="separate"/>
            </w:r>
            <w:r w:rsidR="0004364B">
              <w:rPr>
                <w:noProof/>
                <w:webHidden/>
              </w:rPr>
              <w:t>34</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5" w:history="1">
            <w:r w:rsidR="008A6701" w:rsidRPr="00947DC1">
              <w:rPr>
                <w:rStyle w:val="Hyperlink"/>
                <w:noProof/>
              </w:rPr>
              <w:t>8.4</w:t>
            </w:r>
            <w:r w:rsidR="008A6701">
              <w:rPr>
                <w:rFonts w:eastAsiaTheme="minorEastAsia" w:cstheme="minorBidi"/>
                <w:noProof/>
                <w:sz w:val="22"/>
              </w:rPr>
              <w:tab/>
            </w:r>
            <w:r w:rsidR="008A6701" w:rsidRPr="00947DC1">
              <w:rPr>
                <w:rStyle w:val="Hyperlink"/>
                <w:noProof/>
              </w:rPr>
              <w:t>One Test Script per Test Case</w:t>
            </w:r>
            <w:r w:rsidR="008A6701">
              <w:rPr>
                <w:noProof/>
                <w:webHidden/>
              </w:rPr>
              <w:tab/>
            </w:r>
            <w:r w:rsidR="00BF0B37">
              <w:rPr>
                <w:noProof/>
                <w:webHidden/>
              </w:rPr>
              <w:fldChar w:fldCharType="begin"/>
            </w:r>
            <w:r w:rsidR="008A6701">
              <w:rPr>
                <w:noProof/>
                <w:webHidden/>
              </w:rPr>
              <w:instrText xml:space="preserve"> PAGEREF _Toc475034025 \h </w:instrText>
            </w:r>
            <w:r w:rsidR="00BF0B37">
              <w:rPr>
                <w:noProof/>
                <w:webHidden/>
              </w:rPr>
            </w:r>
            <w:r w:rsidR="00BF0B37">
              <w:rPr>
                <w:noProof/>
                <w:webHidden/>
              </w:rPr>
              <w:fldChar w:fldCharType="separate"/>
            </w:r>
            <w:r w:rsidR="0004364B">
              <w:rPr>
                <w:noProof/>
                <w:webHidden/>
              </w:rPr>
              <w:t>34</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6" w:history="1">
            <w:r w:rsidR="008A6701" w:rsidRPr="00947DC1">
              <w:rPr>
                <w:rStyle w:val="Hyperlink"/>
                <w:noProof/>
              </w:rPr>
              <w:t>8.5</w:t>
            </w:r>
            <w:r w:rsidR="008A6701">
              <w:rPr>
                <w:rFonts w:eastAsiaTheme="minorEastAsia" w:cstheme="minorBidi"/>
                <w:noProof/>
                <w:sz w:val="22"/>
              </w:rPr>
              <w:tab/>
            </w:r>
            <w:r w:rsidR="008A6701" w:rsidRPr="00947DC1">
              <w:rPr>
                <w:rStyle w:val="Hyperlink"/>
                <w:noProof/>
              </w:rPr>
              <w:t>Entry criteria and Exit criteria</w:t>
            </w:r>
            <w:r w:rsidR="008A6701">
              <w:rPr>
                <w:noProof/>
                <w:webHidden/>
              </w:rPr>
              <w:tab/>
            </w:r>
            <w:r w:rsidR="00BF0B37">
              <w:rPr>
                <w:noProof/>
                <w:webHidden/>
              </w:rPr>
              <w:fldChar w:fldCharType="begin"/>
            </w:r>
            <w:r w:rsidR="008A6701">
              <w:rPr>
                <w:noProof/>
                <w:webHidden/>
              </w:rPr>
              <w:instrText xml:space="preserve"> PAGEREF _Toc475034026 \h </w:instrText>
            </w:r>
            <w:r w:rsidR="00BF0B37">
              <w:rPr>
                <w:noProof/>
                <w:webHidden/>
              </w:rPr>
            </w:r>
            <w:r w:rsidR="00BF0B37">
              <w:rPr>
                <w:noProof/>
                <w:webHidden/>
              </w:rPr>
              <w:fldChar w:fldCharType="separate"/>
            </w:r>
            <w:r w:rsidR="0004364B">
              <w:rPr>
                <w:noProof/>
                <w:webHidden/>
              </w:rPr>
              <w:t>34</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7" w:history="1">
            <w:r w:rsidR="008A6701" w:rsidRPr="00947DC1">
              <w:rPr>
                <w:rStyle w:val="Hyperlink"/>
                <w:noProof/>
              </w:rPr>
              <w:t>8.6</w:t>
            </w:r>
            <w:r w:rsidR="008A6701">
              <w:rPr>
                <w:rFonts w:eastAsiaTheme="minorEastAsia" w:cstheme="minorBidi"/>
                <w:noProof/>
                <w:sz w:val="22"/>
              </w:rPr>
              <w:tab/>
            </w:r>
            <w:r w:rsidR="008A6701" w:rsidRPr="00947DC1">
              <w:rPr>
                <w:rStyle w:val="Hyperlink"/>
                <w:noProof/>
              </w:rPr>
              <w:t>Using Keywords, Test Data and Execution Variables</w:t>
            </w:r>
            <w:r w:rsidR="008A6701">
              <w:rPr>
                <w:noProof/>
                <w:webHidden/>
              </w:rPr>
              <w:tab/>
            </w:r>
            <w:r w:rsidR="00BF0B37">
              <w:rPr>
                <w:noProof/>
                <w:webHidden/>
              </w:rPr>
              <w:fldChar w:fldCharType="begin"/>
            </w:r>
            <w:r w:rsidR="008A6701">
              <w:rPr>
                <w:noProof/>
                <w:webHidden/>
              </w:rPr>
              <w:instrText xml:space="preserve"> PAGEREF _Toc475034027 \h </w:instrText>
            </w:r>
            <w:r w:rsidR="00BF0B37">
              <w:rPr>
                <w:noProof/>
                <w:webHidden/>
              </w:rPr>
            </w:r>
            <w:r w:rsidR="00BF0B37">
              <w:rPr>
                <w:noProof/>
                <w:webHidden/>
              </w:rPr>
              <w:fldChar w:fldCharType="separate"/>
            </w:r>
            <w:r w:rsidR="0004364B">
              <w:rPr>
                <w:noProof/>
                <w:webHidden/>
              </w:rPr>
              <w:t>35</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8" w:history="1">
            <w:r w:rsidR="008A6701" w:rsidRPr="00947DC1">
              <w:rPr>
                <w:rStyle w:val="Hyperlink"/>
                <w:noProof/>
              </w:rPr>
              <w:t>8.7</w:t>
            </w:r>
            <w:r w:rsidR="008A6701">
              <w:rPr>
                <w:rFonts w:eastAsiaTheme="minorEastAsia" w:cstheme="minorBidi"/>
                <w:noProof/>
                <w:sz w:val="22"/>
              </w:rPr>
              <w:tab/>
            </w:r>
            <w:r w:rsidR="008A6701" w:rsidRPr="00947DC1">
              <w:rPr>
                <w:rStyle w:val="Hyperlink"/>
                <w:noProof/>
              </w:rPr>
              <w:t>Run Test Cases</w:t>
            </w:r>
            <w:r w:rsidR="008A6701">
              <w:rPr>
                <w:noProof/>
                <w:webHidden/>
              </w:rPr>
              <w:tab/>
            </w:r>
            <w:r w:rsidR="00BF0B37">
              <w:rPr>
                <w:noProof/>
                <w:webHidden/>
              </w:rPr>
              <w:fldChar w:fldCharType="begin"/>
            </w:r>
            <w:r w:rsidR="008A6701">
              <w:rPr>
                <w:noProof/>
                <w:webHidden/>
              </w:rPr>
              <w:instrText xml:space="preserve"> PAGEREF _Toc475034028 \h </w:instrText>
            </w:r>
            <w:r w:rsidR="00BF0B37">
              <w:rPr>
                <w:noProof/>
                <w:webHidden/>
              </w:rPr>
            </w:r>
            <w:r w:rsidR="00BF0B37">
              <w:rPr>
                <w:noProof/>
                <w:webHidden/>
              </w:rPr>
              <w:fldChar w:fldCharType="separate"/>
            </w:r>
            <w:r w:rsidR="0004364B">
              <w:rPr>
                <w:noProof/>
                <w:webHidden/>
              </w:rPr>
              <w:t>36</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29" w:history="1">
            <w:r w:rsidR="008A6701" w:rsidRPr="00947DC1">
              <w:rPr>
                <w:rStyle w:val="Hyperlink"/>
                <w:noProof/>
              </w:rPr>
              <w:t>8.8</w:t>
            </w:r>
            <w:r w:rsidR="008A6701">
              <w:rPr>
                <w:rFonts w:eastAsiaTheme="minorEastAsia" w:cstheme="minorBidi"/>
                <w:noProof/>
                <w:sz w:val="22"/>
              </w:rPr>
              <w:tab/>
            </w:r>
            <w:r w:rsidR="008A6701" w:rsidRPr="00947DC1">
              <w:rPr>
                <w:rStyle w:val="Hyperlink"/>
                <w:noProof/>
              </w:rPr>
              <w:t>Run Test Suites</w:t>
            </w:r>
            <w:r w:rsidR="008A6701">
              <w:rPr>
                <w:noProof/>
                <w:webHidden/>
              </w:rPr>
              <w:tab/>
            </w:r>
            <w:r w:rsidR="00BF0B37">
              <w:rPr>
                <w:noProof/>
                <w:webHidden/>
              </w:rPr>
              <w:fldChar w:fldCharType="begin"/>
            </w:r>
            <w:r w:rsidR="008A6701">
              <w:rPr>
                <w:noProof/>
                <w:webHidden/>
              </w:rPr>
              <w:instrText xml:space="preserve"> PAGEREF _Toc475034029 \h </w:instrText>
            </w:r>
            <w:r w:rsidR="00BF0B37">
              <w:rPr>
                <w:noProof/>
                <w:webHidden/>
              </w:rPr>
            </w:r>
            <w:r w:rsidR="00BF0B37">
              <w:rPr>
                <w:noProof/>
                <w:webHidden/>
              </w:rPr>
              <w:fldChar w:fldCharType="separate"/>
            </w:r>
            <w:r w:rsidR="0004364B">
              <w:rPr>
                <w:noProof/>
                <w:webHidden/>
              </w:rPr>
              <w:t>36</w:t>
            </w:r>
            <w:r w:rsidR="00BF0B37">
              <w:rPr>
                <w:noProof/>
                <w:webHidden/>
              </w:rPr>
              <w:fldChar w:fldCharType="end"/>
            </w:r>
          </w:hyperlink>
        </w:p>
        <w:p w:rsidR="008A6701" w:rsidRDefault="00DD3D2D">
          <w:pPr>
            <w:pStyle w:val="TOC2"/>
            <w:tabs>
              <w:tab w:val="left" w:pos="1100"/>
              <w:tab w:val="right" w:leader="dot" w:pos="9019"/>
            </w:tabs>
            <w:rPr>
              <w:rFonts w:eastAsiaTheme="minorEastAsia" w:cstheme="minorBidi"/>
              <w:noProof/>
              <w:sz w:val="22"/>
            </w:rPr>
          </w:pPr>
          <w:hyperlink w:anchor="_Toc475034030" w:history="1">
            <w:r w:rsidR="008A6701" w:rsidRPr="00947DC1">
              <w:rPr>
                <w:rStyle w:val="Hyperlink"/>
                <w:noProof/>
              </w:rPr>
              <w:t>8.9</w:t>
            </w:r>
            <w:r w:rsidR="008A6701">
              <w:rPr>
                <w:rFonts w:eastAsiaTheme="minorEastAsia" w:cstheme="minorBidi"/>
                <w:noProof/>
                <w:sz w:val="22"/>
              </w:rPr>
              <w:tab/>
            </w:r>
            <w:r w:rsidR="008A6701" w:rsidRPr="00947DC1">
              <w:rPr>
                <w:rStyle w:val="Hyperlink"/>
                <w:noProof/>
              </w:rPr>
              <w:t>Run test case execution records and test suite execution records</w:t>
            </w:r>
            <w:r w:rsidR="008A6701">
              <w:rPr>
                <w:noProof/>
                <w:webHidden/>
              </w:rPr>
              <w:tab/>
            </w:r>
            <w:r w:rsidR="00BF0B37">
              <w:rPr>
                <w:noProof/>
                <w:webHidden/>
              </w:rPr>
              <w:fldChar w:fldCharType="begin"/>
            </w:r>
            <w:r w:rsidR="008A6701">
              <w:rPr>
                <w:noProof/>
                <w:webHidden/>
              </w:rPr>
              <w:instrText xml:space="preserve"> PAGEREF _Toc475034030 \h </w:instrText>
            </w:r>
            <w:r w:rsidR="00BF0B37">
              <w:rPr>
                <w:noProof/>
                <w:webHidden/>
              </w:rPr>
            </w:r>
            <w:r w:rsidR="00BF0B37">
              <w:rPr>
                <w:noProof/>
                <w:webHidden/>
              </w:rPr>
              <w:fldChar w:fldCharType="separate"/>
            </w:r>
            <w:r w:rsidR="0004364B">
              <w:rPr>
                <w:noProof/>
                <w:webHidden/>
              </w:rPr>
              <w:t>37</w:t>
            </w:r>
            <w:r w:rsidR="00BF0B37">
              <w:rPr>
                <w:noProof/>
                <w:webHidden/>
              </w:rPr>
              <w:fldChar w:fldCharType="end"/>
            </w:r>
          </w:hyperlink>
        </w:p>
        <w:p w:rsidR="008F7E0B" w:rsidRDefault="00BF0B37" w:rsidP="008F7E0B">
          <w:pPr>
            <w:jc w:val="both"/>
            <w:rPr>
              <w:rFonts w:ascii="Calibri" w:hAnsi="Calibri" w:cs="Calibri"/>
              <w:b/>
              <w:bCs/>
              <w:noProof/>
              <w:sz w:val="22"/>
            </w:rPr>
          </w:pPr>
          <w:r w:rsidRPr="00DF3C22">
            <w:rPr>
              <w:rFonts w:ascii="Calibri" w:hAnsi="Calibri" w:cs="Calibri"/>
              <w:b/>
              <w:sz w:val="22"/>
            </w:rPr>
            <w:fldChar w:fldCharType="end"/>
          </w:r>
        </w:p>
      </w:sdtContent>
    </w:sdt>
    <w:p w:rsidR="008F7E0B" w:rsidRDefault="008F7E0B">
      <w:pPr>
        <w:rPr>
          <w:rFonts w:ascii="Calibri" w:hAnsi="Calibri" w:cs="Calibri"/>
          <w:sz w:val="22"/>
        </w:rPr>
      </w:pPr>
    </w:p>
    <w:p w:rsidR="002E0183" w:rsidRDefault="002E0183" w:rsidP="002E0183">
      <w:pPr>
        <w:pStyle w:val="BlankPage"/>
      </w:pPr>
      <w:r>
        <w:lastRenderedPageBreak/>
        <w:t>Page Left Intentionally Blank</w:t>
      </w:r>
    </w:p>
    <w:p w:rsidR="004D0AA0" w:rsidRPr="004D0AA0" w:rsidRDefault="00D50007" w:rsidP="008F7E0B">
      <w:pPr>
        <w:pStyle w:val="Heading1"/>
        <w:keepNext w:val="0"/>
        <w:pageBreakBefore/>
        <w:ind w:left="562" w:hanging="562"/>
        <w:rPr>
          <w:rFonts w:ascii="Calibri" w:hAnsi="Calibri"/>
        </w:rPr>
      </w:pPr>
      <w:bookmarkStart w:id="8" w:name="_Toc475034004"/>
      <w:bookmarkStart w:id="9" w:name="_Toc471314985"/>
      <w:r>
        <w:rPr>
          <w:rFonts w:ascii="Calibri" w:hAnsi="Calibri"/>
        </w:rPr>
        <w:lastRenderedPageBreak/>
        <w:t>Introduction</w:t>
      </w:r>
      <w:bookmarkEnd w:id="8"/>
    </w:p>
    <w:p w:rsidR="00D50007" w:rsidRDefault="00D50007" w:rsidP="00BB0B1C">
      <w:pPr>
        <w:pStyle w:val="Paragraph1"/>
      </w:pPr>
      <w:r w:rsidRPr="00D50007">
        <w:t xml:space="preserve">Rational Quality Manager empowers teams to manage the quality lifecycle of a project by defining test cases, sharing information and </w:t>
      </w:r>
      <w:r w:rsidR="00663897">
        <w:t>reporting project metrics.</w:t>
      </w:r>
    </w:p>
    <w:p w:rsidR="00D50007" w:rsidRDefault="00D50007" w:rsidP="00D50007">
      <w:pPr>
        <w:pStyle w:val="Paragraph1"/>
      </w:pPr>
      <w:r>
        <w:t>This tutorial explains the basic features and helps getting started with Rational Quality Manager.</w:t>
      </w:r>
    </w:p>
    <w:p w:rsidR="00D50007" w:rsidRDefault="00D50007" w:rsidP="00D50007">
      <w:pPr>
        <w:pStyle w:val="Paragraph1"/>
      </w:pPr>
      <w:r>
        <w:t xml:space="preserve">More information </w:t>
      </w:r>
      <w:r w:rsidR="006675E4">
        <w:t xml:space="preserve">is available </w:t>
      </w:r>
      <w:r>
        <w:t xml:space="preserve">in the online library of Jazz.net: </w:t>
      </w:r>
      <w:r w:rsidRPr="00D50007">
        <w:rPr>
          <w:u w:val="single"/>
        </w:rPr>
        <w:t>https://jazz.net/library</w:t>
      </w:r>
    </w:p>
    <w:p w:rsidR="00D50007" w:rsidRDefault="00D50007" w:rsidP="00D50007">
      <w:pPr>
        <w:pStyle w:val="Paragraph1"/>
      </w:pPr>
    </w:p>
    <w:p w:rsidR="004D0AA0" w:rsidRPr="00AA01C1" w:rsidRDefault="00D50007" w:rsidP="00D50007">
      <w:pPr>
        <w:pStyle w:val="Heading1"/>
        <w:keepNext w:val="0"/>
        <w:widowControl w:val="0"/>
        <w:ind w:left="562" w:hanging="562"/>
        <w:rPr>
          <w:rFonts w:ascii="Calibri" w:hAnsi="Calibri"/>
        </w:rPr>
      </w:pPr>
      <w:bookmarkStart w:id="10" w:name="_Toc475034005"/>
      <w:r>
        <w:rPr>
          <w:rFonts w:ascii="Calibri" w:hAnsi="Calibri"/>
        </w:rPr>
        <w:t>Terminology</w:t>
      </w:r>
      <w:bookmarkEnd w:id="10"/>
    </w:p>
    <w:p w:rsidR="00D50007" w:rsidRDefault="00D50007" w:rsidP="00D50007">
      <w:pPr>
        <w:pStyle w:val="Paragraph1"/>
      </w:pPr>
      <w:r w:rsidRPr="00D50007">
        <w:rPr>
          <w:b/>
        </w:rPr>
        <w:t>Test Plan:</w:t>
      </w:r>
      <w:r>
        <w:t xml:space="preserve"> A document detailing a systematic approach to testing a system.</w:t>
      </w:r>
    </w:p>
    <w:p w:rsidR="00D50007" w:rsidRDefault="00D50007" w:rsidP="00D50007">
      <w:pPr>
        <w:pStyle w:val="Paragraph1"/>
      </w:pPr>
      <w:r w:rsidRPr="00D50007">
        <w:rPr>
          <w:b/>
        </w:rPr>
        <w:t>Test Case:</w:t>
      </w:r>
      <w:r>
        <w:t xml:space="preserve"> a set of conditions or variables under which a tester </w:t>
      </w:r>
      <w:r w:rsidR="00A674A4">
        <w:t xml:space="preserve">can </w:t>
      </w:r>
      <w:r>
        <w:t>determine whether an application or software system is working correctly or not.</w:t>
      </w:r>
    </w:p>
    <w:p w:rsidR="00D50007" w:rsidRDefault="00D50007" w:rsidP="00D50007">
      <w:pPr>
        <w:pStyle w:val="Paragraph1"/>
      </w:pPr>
      <w:r w:rsidRPr="00D50007">
        <w:rPr>
          <w:b/>
        </w:rPr>
        <w:t>Test Script:</w:t>
      </w:r>
      <w:r>
        <w:t xml:space="preserve"> a set of instructions that </w:t>
      </w:r>
      <w:r w:rsidR="006675E4">
        <w:t>is perform</w:t>
      </w:r>
      <w:r w:rsidR="00A674A4">
        <w:t>ed</w:t>
      </w:r>
      <w:r>
        <w:t xml:space="preserve"> on the system under test to test that the system functions as expected.</w:t>
      </w:r>
    </w:p>
    <w:p w:rsidR="00D50007" w:rsidRDefault="00D50007" w:rsidP="00D50007">
      <w:pPr>
        <w:pStyle w:val="Paragraph1"/>
      </w:pPr>
      <w:r w:rsidRPr="00D50007">
        <w:rPr>
          <w:b/>
        </w:rPr>
        <w:t>Test Environment:</w:t>
      </w:r>
      <w:r>
        <w:t xml:space="preserve"> a setup of software and hardware on which the testing team perform</w:t>
      </w:r>
      <w:r w:rsidR="00A674A4">
        <w:t>s</w:t>
      </w:r>
      <w:r>
        <w:t xml:space="preserve"> the testing of the software product.</w:t>
      </w:r>
    </w:p>
    <w:p w:rsidR="00D50007" w:rsidRDefault="00D50007" w:rsidP="00D50007">
      <w:pPr>
        <w:pStyle w:val="Paragraph1"/>
      </w:pPr>
      <w:r w:rsidRPr="00D50007">
        <w:rPr>
          <w:b/>
        </w:rPr>
        <w:t>Defect:</w:t>
      </w:r>
      <w:r>
        <w:t xml:space="preserve"> </w:t>
      </w:r>
      <w:r w:rsidR="006675E4">
        <w:t xml:space="preserve">It </w:t>
      </w:r>
      <w:r>
        <w:t>is a condition in a software product which does not meet a software requirement or end-user expectations.</w:t>
      </w:r>
    </w:p>
    <w:p w:rsidR="00233B66" w:rsidRPr="004D1636" w:rsidRDefault="00233B66" w:rsidP="004D1636">
      <w:pPr>
        <w:pStyle w:val="Heading1"/>
        <w:keepNext w:val="0"/>
        <w:widowControl w:val="0"/>
        <w:ind w:left="562" w:hanging="562"/>
        <w:rPr>
          <w:rFonts w:ascii="Calibri" w:hAnsi="Calibri"/>
        </w:rPr>
      </w:pPr>
      <w:bookmarkStart w:id="11" w:name="_Toc475034006"/>
      <w:r w:rsidRPr="004D1636">
        <w:rPr>
          <w:rFonts w:ascii="Calibri" w:hAnsi="Calibri"/>
        </w:rPr>
        <w:t>Logging in to Rational Quality Manager</w:t>
      </w:r>
      <w:bookmarkEnd w:id="11"/>
    </w:p>
    <w:p w:rsidR="00233B66" w:rsidRDefault="004D1636" w:rsidP="00041148">
      <w:pPr>
        <w:pStyle w:val="ListNumber2"/>
      </w:pPr>
      <w:r>
        <w:t>S</w:t>
      </w:r>
      <w:r w:rsidRPr="004D1636">
        <w:t>tart the product and log in using a URL supplied by administrator</w:t>
      </w:r>
      <w:r>
        <w:t>.</w:t>
      </w:r>
    </w:p>
    <w:p w:rsidR="00233B66" w:rsidRDefault="004D1636" w:rsidP="004D1636">
      <w:pPr>
        <w:pStyle w:val="NoteCaution"/>
      </w:pPr>
      <w:r>
        <w:t>NOTE</w:t>
      </w:r>
    </w:p>
    <w:p w:rsidR="004D1636" w:rsidRDefault="004D1636" w:rsidP="004D1636">
      <w:pPr>
        <w:pStyle w:val="NoteCaution"/>
      </w:pPr>
      <w:r w:rsidRPr="004D1636">
        <w:t>Before start using the product, administrator must start the Jazz™ Team Server.</w:t>
      </w:r>
    </w:p>
    <w:p w:rsidR="004D1636" w:rsidRDefault="004D1636" w:rsidP="00041148">
      <w:pPr>
        <w:pStyle w:val="ListNumber2"/>
      </w:pPr>
      <w:r w:rsidRPr="004D1636">
        <w:t>In a browser window, type the URL supplied by administrator.</w:t>
      </w:r>
    </w:p>
    <w:p w:rsidR="003D1FB5" w:rsidRPr="004A6179" w:rsidRDefault="003D1FB5" w:rsidP="003D1FB5">
      <w:pPr>
        <w:pStyle w:val="ListBullet2"/>
      </w:pPr>
      <w:r w:rsidRPr="003D1FB5">
        <w:t>https://</w:t>
      </w:r>
      <w:r w:rsidR="004A6179">
        <w:t>&lt;Server name&gt;</w:t>
      </w:r>
      <w:r w:rsidRPr="004A6179">
        <w:t>:</w:t>
      </w:r>
      <w:r w:rsidR="004A6179">
        <w:t>&lt;Port number&gt;</w:t>
      </w:r>
      <w:r w:rsidRPr="004A6179">
        <w:t>/</w:t>
      </w:r>
      <w:proofErr w:type="spellStart"/>
      <w:r w:rsidRPr="004A6179">
        <w:t>qm</w:t>
      </w:r>
      <w:proofErr w:type="spellEnd"/>
      <w:r w:rsidRPr="004A6179">
        <w:t>/web</w:t>
      </w:r>
    </w:p>
    <w:p w:rsidR="004D1636" w:rsidRDefault="004D1636" w:rsidP="003D1FB5">
      <w:pPr>
        <w:pStyle w:val="Paragraph1"/>
        <w:ind w:left="1440"/>
      </w:pPr>
      <w:r>
        <w:t xml:space="preserve">Server </w:t>
      </w:r>
      <w:r w:rsidRPr="004D1636">
        <w:t>n</w:t>
      </w:r>
      <w:r>
        <w:t>ame is either the host name of</w:t>
      </w:r>
      <w:r w:rsidRPr="004D1636">
        <w:t xml:space="preserve"> Ja</w:t>
      </w:r>
      <w:r>
        <w:t>zz Team Server or an IP address</w:t>
      </w:r>
      <w:r w:rsidR="003D1FB5">
        <w:t xml:space="preserve"> and </w:t>
      </w:r>
      <w:r>
        <w:t>P</w:t>
      </w:r>
      <w:r w:rsidRPr="004D1636">
        <w:t xml:space="preserve">ort number is </w:t>
      </w:r>
      <w:r>
        <w:t xml:space="preserve">the port number on that server </w:t>
      </w:r>
      <w:r w:rsidRPr="004D1636">
        <w:t>and project is a project area on the server</w:t>
      </w:r>
      <w:r>
        <w:t>.</w:t>
      </w:r>
      <w:r w:rsidRPr="004D1636">
        <w:t xml:space="preserve"> By default, the port number is 9443.</w:t>
      </w:r>
      <w:r w:rsidR="004A6179">
        <w:t xml:space="preserve"> For example,</w:t>
      </w:r>
    </w:p>
    <w:p w:rsidR="004A6179" w:rsidRDefault="00DD3D2D" w:rsidP="00010C7D">
      <w:pPr>
        <w:pStyle w:val="ListBullet2"/>
        <w:tabs>
          <w:tab w:val="clear" w:pos="720"/>
          <w:tab w:val="num" w:pos="1440"/>
        </w:tabs>
        <w:ind w:left="1440"/>
      </w:pPr>
      <w:hyperlink r:id="rId14" w:history="1">
        <w:r w:rsidR="00041148" w:rsidRPr="00823ADC">
          <w:rPr>
            <w:rStyle w:val="Hyperlink"/>
          </w:rPr>
          <w:t>https://ra-clmqm01.siemens.net:9443/qm/web</w:t>
        </w:r>
      </w:hyperlink>
    </w:p>
    <w:p w:rsidR="00041148" w:rsidRDefault="00041148" w:rsidP="00010C7D">
      <w:pPr>
        <w:pStyle w:val="ListBullet2"/>
        <w:tabs>
          <w:tab w:val="clear" w:pos="720"/>
          <w:tab w:val="num" w:pos="1440"/>
        </w:tabs>
        <w:ind w:left="1440"/>
      </w:pPr>
      <w:r>
        <w:t xml:space="preserve">From Quality Management </w:t>
      </w:r>
      <w:r>
        <w:sym w:font="Wingdings" w:char="F0E0"/>
      </w:r>
      <w:r>
        <w:t xml:space="preserve"> All Project – Choose the project name</w:t>
      </w:r>
    </w:p>
    <w:p w:rsidR="00010C7D" w:rsidRDefault="00010C7D" w:rsidP="00010C7D">
      <w:pPr>
        <w:pStyle w:val="ListBullet2"/>
        <w:tabs>
          <w:tab w:val="clear" w:pos="720"/>
          <w:tab w:val="num" w:pos="1440"/>
        </w:tabs>
        <w:ind w:left="1440"/>
      </w:pPr>
      <w:r>
        <w:t xml:space="preserve">To login into the Home page of a project the sample </w:t>
      </w:r>
      <w:proofErr w:type="spellStart"/>
      <w:r>
        <w:t>url</w:t>
      </w:r>
      <w:proofErr w:type="spellEnd"/>
      <w:r>
        <w:t xml:space="preserve"> is below</w:t>
      </w:r>
    </w:p>
    <w:p w:rsidR="00010C7D" w:rsidRDefault="00010C7D" w:rsidP="00010C7D">
      <w:pPr>
        <w:pStyle w:val="ListBullet2"/>
        <w:tabs>
          <w:tab w:val="clear" w:pos="720"/>
          <w:tab w:val="num" w:pos="1440"/>
        </w:tabs>
        <w:ind w:left="1440"/>
      </w:pPr>
      <w:r>
        <w:t xml:space="preserve"> For example The project name is “Automation CLM project”</w:t>
      </w:r>
    </w:p>
    <w:p w:rsidR="00010C7D" w:rsidRPr="00010C7D" w:rsidRDefault="00010C7D" w:rsidP="00010C7D">
      <w:pPr>
        <w:pStyle w:val="ListBullet2"/>
        <w:tabs>
          <w:tab w:val="clear" w:pos="720"/>
          <w:tab w:val="num" w:pos="1440"/>
        </w:tabs>
        <w:ind w:left="1440"/>
        <w:rPr>
          <w:u w:val="single"/>
        </w:rPr>
      </w:pPr>
      <w:r w:rsidRPr="00010C7D">
        <w:rPr>
          <w:u w:val="single"/>
        </w:rPr>
        <w:t>https://ra-clmqm01.siemens.net:9443/qm/web/console/Automation%20CLM%20project%20(Quality%20Management)#action=com.ibm.rqm.planning.home.actionDispatcher&amp;subAction=viewUserHome</w:t>
      </w:r>
    </w:p>
    <w:p w:rsidR="004D1636" w:rsidRDefault="004D1636" w:rsidP="00041148">
      <w:pPr>
        <w:pStyle w:val="ListNumber2"/>
      </w:pPr>
      <w:r w:rsidRPr="004D1636">
        <w:t xml:space="preserve">At the log in screen, type the User ID and password that </w:t>
      </w:r>
      <w:r w:rsidR="00C40AD6">
        <w:t>received from</w:t>
      </w:r>
      <w:r w:rsidRPr="004D1636">
        <w:t xml:space="preserve"> </w:t>
      </w:r>
      <w:r w:rsidR="008B4CF7">
        <w:t xml:space="preserve">the </w:t>
      </w:r>
      <w:r w:rsidRPr="004D1636">
        <w:t>administrator.</w:t>
      </w:r>
    </w:p>
    <w:p w:rsidR="004D1636" w:rsidRDefault="00EC5C30" w:rsidP="00041148">
      <w:pPr>
        <w:pStyle w:val="ListNumber2"/>
      </w:pPr>
      <w:r w:rsidRPr="00EC5C30">
        <w:t>Click Log In.</w:t>
      </w:r>
    </w:p>
    <w:p w:rsidR="00EC5C30" w:rsidRDefault="00EC5C30" w:rsidP="00D50007">
      <w:pPr>
        <w:pStyle w:val="Paragraph1"/>
      </w:pPr>
    </w:p>
    <w:p w:rsidR="00EC5C30" w:rsidRDefault="00EC5C30" w:rsidP="00D50007">
      <w:pPr>
        <w:pStyle w:val="Paragraph1"/>
      </w:pPr>
    </w:p>
    <w:p w:rsidR="004D1636" w:rsidRDefault="004D1636" w:rsidP="00D50007">
      <w:pPr>
        <w:pStyle w:val="Paragraph1"/>
      </w:pPr>
    </w:p>
    <w:p w:rsidR="00C40AD6" w:rsidRDefault="00C40AD6" w:rsidP="00D50007">
      <w:pPr>
        <w:pStyle w:val="Paragraph1"/>
      </w:pPr>
    </w:p>
    <w:p w:rsidR="00C40AD6" w:rsidRDefault="00C40AD6" w:rsidP="00D50007">
      <w:pPr>
        <w:pStyle w:val="Paragraph1"/>
      </w:pPr>
    </w:p>
    <w:p w:rsidR="00C72E9B" w:rsidRDefault="00C72E9B" w:rsidP="00D50007">
      <w:pPr>
        <w:pStyle w:val="Paragraph1"/>
      </w:pPr>
    </w:p>
    <w:p w:rsidR="004D0AA0" w:rsidRDefault="00D50007" w:rsidP="00D50007">
      <w:pPr>
        <w:pStyle w:val="Heading1"/>
        <w:keepNext w:val="0"/>
        <w:widowControl w:val="0"/>
        <w:ind w:left="562" w:hanging="562"/>
        <w:rPr>
          <w:rFonts w:ascii="Calibri" w:hAnsi="Calibri"/>
        </w:rPr>
      </w:pPr>
      <w:bookmarkStart w:id="12" w:name="_Toc475034007"/>
      <w:r w:rsidRPr="00D50007">
        <w:rPr>
          <w:rFonts w:ascii="Calibri" w:hAnsi="Calibri"/>
        </w:rPr>
        <w:t>Project Area Preparation</w:t>
      </w:r>
      <w:bookmarkEnd w:id="12"/>
    </w:p>
    <w:p w:rsidR="00D50007" w:rsidRDefault="00D50007" w:rsidP="00D50007">
      <w:pPr>
        <w:pStyle w:val="Paragraph1"/>
      </w:pPr>
      <w:r>
        <w:t>Before starting the project</w:t>
      </w:r>
      <w:r w:rsidR="001F0D9C">
        <w:t>,</w:t>
      </w:r>
      <w:r>
        <w:t xml:space="preserve"> it is advisable to configure the team and project area.</w:t>
      </w:r>
    </w:p>
    <w:p w:rsidR="00D50007" w:rsidRDefault="00D50007" w:rsidP="00D50007">
      <w:pPr>
        <w:pStyle w:val="Paragraph1"/>
      </w:pPr>
      <w:r>
        <w:t>All of the following tasks require the user to go to the Application Administration page, which can be done as follows:</w:t>
      </w:r>
    </w:p>
    <w:p w:rsidR="002553BF" w:rsidRDefault="002553BF" w:rsidP="00041148">
      <w:pPr>
        <w:pStyle w:val="ListNumber2"/>
        <w:numPr>
          <w:ilvl w:val="0"/>
          <w:numId w:val="46"/>
        </w:numPr>
      </w:pPr>
      <w:r w:rsidRPr="002553BF">
        <w:t xml:space="preserve">Click on the Administration icon </w:t>
      </w:r>
      <w:r w:rsidR="00150780">
        <w:rPr>
          <w:noProof/>
        </w:rPr>
        <w:drawing>
          <wp:inline distT="0" distB="0" distL="0" distR="0" wp14:anchorId="58580443" wp14:editId="43A8581B">
            <wp:extent cx="415698" cy="12382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647" cy="127980"/>
                    </a:xfrm>
                    <a:prstGeom prst="rect">
                      <a:avLst/>
                    </a:prstGeom>
                    <a:noFill/>
                    <a:ln>
                      <a:noFill/>
                    </a:ln>
                  </pic:spPr>
                </pic:pic>
              </a:graphicData>
            </a:graphic>
          </wp:inline>
        </w:drawing>
      </w:r>
      <w:r>
        <w:t xml:space="preserve"> </w:t>
      </w:r>
      <w:r w:rsidRPr="002553BF">
        <w:t>and then click Manage This Project Area</w:t>
      </w:r>
      <w:r w:rsidR="001F0D9C">
        <w:t>.</w:t>
      </w:r>
    </w:p>
    <w:p w:rsidR="002553BF" w:rsidRDefault="00150780" w:rsidP="002553BF">
      <w:pPr>
        <w:pStyle w:val="Graphic"/>
      </w:pPr>
      <w:r>
        <w:rPr>
          <w:noProof/>
        </w:rPr>
        <w:drawing>
          <wp:inline distT="0" distB="0" distL="0" distR="0" wp14:anchorId="23DAFCDD" wp14:editId="23237271">
            <wp:extent cx="5105696" cy="239539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 t="8897"/>
                    <a:stretch/>
                  </pic:blipFill>
                  <pic:spPr bwMode="auto">
                    <a:xfrm>
                      <a:off x="0" y="0"/>
                      <a:ext cx="5111485" cy="2398107"/>
                    </a:xfrm>
                    <a:prstGeom prst="rect">
                      <a:avLst/>
                    </a:prstGeom>
                    <a:noFill/>
                    <a:ln>
                      <a:noFill/>
                    </a:ln>
                    <a:extLst>
                      <a:ext uri="{53640926-AAD7-44D8-BBD7-CCE9431645EC}">
                        <a14:shadowObscured xmlns:a14="http://schemas.microsoft.com/office/drawing/2010/main"/>
                      </a:ext>
                    </a:extLst>
                  </pic:spPr>
                </pic:pic>
              </a:graphicData>
            </a:graphic>
          </wp:inline>
        </w:drawing>
      </w:r>
    </w:p>
    <w:p w:rsidR="004D0AA0" w:rsidRDefault="002553BF" w:rsidP="002C724D">
      <w:pPr>
        <w:pStyle w:val="Heading2"/>
      </w:pPr>
      <w:bookmarkStart w:id="13" w:name="_Toc475034008"/>
      <w:r w:rsidRPr="002553BF">
        <w:t>Adding Users and specifying Roles</w:t>
      </w:r>
      <w:bookmarkEnd w:id="13"/>
    </w:p>
    <w:p w:rsidR="00773C4B" w:rsidRDefault="001F0D9C" w:rsidP="00BB0B1C">
      <w:pPr>
        <w:pStyle w:val="Paragraph1"/>
      </w:pPr>
      <w:r>
        <w:t>C</w:t>
      </w:r>
      <w:r w:rsidR="002553BF" w:rsidRPr="002553BF">
        <w:t xml:space="preserve">reate a project area </w:t>
      </w:r>
      <w:r>
        <w:t xml:space="preserve">as an </w:t>
      </w:r>
      <w:r w:rsidR="002553BF" w:rsidRPr="002553BF">
        <w:t>administrator</w:t>
      </w:r>
      <w:r>
        <w:t>,</w:t>
      </w:r>
      <w:r w:rsidR="002553BF" w:rsidRPr="002553BF">
        <w:t xml:space="preserve"> add members and specify the roles of each of these members.</w:t>
      </w:r>
    </w:p>
    <w:p w:rsidR="002553BF" w:rsidRDefault="002553BF" w:rsidP="00041148">
      <w:pPr>
        <w:pStyle w:val="ListNumber2"/>
        <w:numPr>
          <w:ilvl w:val="0"/>
          <w:numId w:val="9"/>
        </w:numPr>
      </w:pPr>
      <w:r w:rsidRPr="002553BF">
        <w:t>On the Application Administration page of the web client, click the Overview tab.</w:t>
      </w:r>
    </w:p>
    <w:p w:rsidR="002553BF" w:rsidRDefault="002553BF" w:rsidP="00041148">
      <w:pPr>
        <w:pStyle w:val="ListNumber2"/>
      </w:pPr>
      <w:r w:rsidRPr="002553BF">
        <w:t xml:space="preserve">Add the members that </w:t>
      </w:r>
      <w:r w:rsidR="00A674A4">
        <w:t>are</w:t>
      </w:r>
      <w:r w:rsidR="00A674A4" w:rsidRPr="002553BF">
        <w:t xml:space="preserve"> </w:t>
      </w:r>
      <w:r w:rsidRPr="002553BF">
        <w:t xml:space="preserve">related to </w:t>
      </w:r>
      <w:r w:rsidR="00DF263D">
        <w:t>the</w:t>
      </w:r>
      <w:r w:rsidRPr="002553BF">
        <w:t xml:space="preserve"> project. To add members do the following:</w:t>
      </w:r>
    </w:p>
    <w:p w:rsidR="002553BF" w:rsidRDefault="002553BF" w:rsidP="00166FDB">
      <w:pPr>
        <w:pStyle w:val="ListBullet2"/>
      </w:pPr>
      <w:r w:rsidRPr="002553BF">
        <w:t>In the Members pane, click Add.</w:t>
      </w:r>
    </w:p>
    <w:p w:rsidR="002553BF" w:rsidRDefault="002553BF" w:rsidP="00166FDB">
      <w:pPr>
        <w:pStyle w:val="ListBullet2"/>
      </w:pPr>
      <w:r w:rsidRPr="002553BF">
        <w:t>In the Contributor Selection window, enter the name of a user to search for, or click Show All. Remember to use the name or last name of the user instead of the user id.</w:t>
      </w:r>
    </w:p>
    <w:p w:rsidR="002553BF" w:rsidRDefault="002553BF" w:rsidP="00166FDB">
      <w:pPr>
        <w:pStyle w:val="ListBullet2"/>
      </w:pPr>
      <w:r w:rsidRPr="002553BF">
        <w:t>In the Matching users pane, select a user.</w:t>
      </w:r>
    </w:p>
    <w:p w:rsidR="002553BF" w:rsidRDefault="002553BF" w:rsidP="00166FDB">
      <w:pPr>
        <w:pStyle w:val="ListBullet2"/>
      </w:pPr>
      <w:r w:rsidRPr="002553BF">
        <w:t>Click Add.</w:t>
      </w:r>
    </w:p>
    <w:p w:rsidR="002553BF" w:rsidRDefault="002553BF" w:rsidP="00041148">
      <w:pPr>
        <w:pStyle w:val="ListNumber2"/>
      </w:pPr>
      <w:r w:rsidRPr="002553BF">
        <w:t>Specify the roles of each member. To specify a role do the following:</w:t>
      </w:r>
    </w:p>
    <w:p w:rsidR="002553BF" w:rsidRDefault="00A674A4" w:rsidP="00166FDB">
      <w:pPr>
        <w:pStyle w:val="ListBullet2"/>
      </w:pPr>
      <w:r>
        <w:t>Choose</w:t>
      </w:r>
      <w:r w:rsidRPr="002553BF">
        <w:t xml:space="preserve"> </w:t>
      </w:r>
      <w:r w:rsidR="002553BF" w:rsidRPr="002553BF">
        <w:t>the user in the Members pane; click the Process Roles icon on the Actions column.</w:t>
      </w:r>
    </w:p>
    <w:p w:rsidR="002553BF" w:rsidRDefault="002553BF" w:rsidP="00166FDB">
      <w:pPr>
        <w:pStyle w:val="ListBullet2"/>
      </w:pPr>
      <w:r w:rsidRPr="002553BF">
        <w:t>In the Edit Process Roles window, select the desired role(s) in the Available Roles list, click Add --&gt;.</w:t>
      </w:r>
    </w:p>
    <w:p w:rsidR="002553BF" w:rsidRDefault="002553BF" w:rsidP="00166FDB">
      <w:pPr>
        <w:pStyle w:val="ListBullet2"/>
      </w:pPr>
      <w:r w:rsidRPr="002553BF">
        <w:t>Click OK.</w:t>
      </w:r>
    </w:p>
    <w:p w:rsidR="002553BF" w:rsidRDefault="00150780" w:rsidP="00F61EC8">
      <w:pPr>
        <w:pStyle w:val="Graphic"/>
      </w:pPr>
      <w:r>
        <w:rPr>
          <w:noProof/>
        </w:rPr>
        <w:lastRenderedPageBreak/>
        <w:drawing>
          <wp:inline distT="0" distB="0" distL="0" distR="0" wp14:anchorId="56E9AC92" wp14:editId="5D8E32FB">
            <wp:extent cx="4916129" cy="2387616"/>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8426"/>
                    <a:stretch/>
                  </pic:blipFill>
                  <pic:spPr bwMode="auto">
                    <a:xfrm>
                      <a:off x="0" y="0"/>
                      <a:ext cx="4923577" cy="2391233"/>
                    </a:xfrm>
                    <a:prstGeom prst="rect">
                      <a:avLst/>
                    </a:prstGeom>
                    <a:noFill/>
                    <a:ln>
                      <a:noFill/>
                    </a:ln>
                    <a:extLst>
                      <a:ext uri="{53640926-AAD7-44D8-BBD7-CCE9431645EC}">
                        <a14:shadowObscured xmlns:a14="http://schemas.microsoft.com/office/drawing/2010/main"/>
                      </a:ext>
                    </a:extLst>
                  </pic:spPr>
                </pic:pic>
              </a:graphicData>
            </a:graphic>
          </wp:inline>
        </w:drawing>
      </w:r>
    </w:p>
    <w:p w:rsidR="00F61EC8" w:rsidRDefault="00F61EC8" w:rsidP="00041148">
      <w:pPr>
        <w:pStyle w:val="ListNumber2"/>
      </w:pPr>
      <w:r w:rsidRPr="00F61EC8">
        <w:t>Click Save.</w:t>
      </w:r>
    </w:p>
    <w:p w:rsidR="00F61EC8" w:rsidRDefault="00F61EC8" w:rsidP="00166FDB">
      <w:pPr>
        <w:pStyle w:val="ListBullet2"/>
        <w:numPr>
          <w:ilvl w:val="0"/>
          <w:numId w:val="0"/>
        </w:numPr>
        <w:ind w:left="720"/>
      </w:pPr>
    </w:p>
    <w:p w:rsidR="004D0AA0" w:rsidRPr="004D0AA0" w:rsidRDefault="00A339E8" w:rsidP="002C724D">
      <w:pPr>
        <w:pStyle w:val="Heading2"/>
      </w:pPr>
      <w:bookmarkStart w:id="14" w:name="_Toc475034009"/>
      <w:r w:rsidRPr="00A339E8">
        <w:t>Managing Tool Associations</w:t>
      </w:r>
      <w:bookmarkEnd w:id="14"/>
    </w:p>
    <w:p w:rsidR="00A339E8" w:rsidRDefault="00A339E8" w:rsidP="00BB0B1C">
      <w:pPr>
        <w:pStyle w:val="Paragraph1"/>
      </w:pPr>
      <w:r w:rsidRPr="00A339E8">
        <w:t xml:space="preserve">Rational Products </w:t>
      </w:r>
      <w:r w:rsidR="00DF263D">
        <w:t>is</w:t>
      </w:r>
      <w:r w:rsidRPr="00A339E8">
        <w:t xml:space="preserve"> interconnected and other tools, such as Rational Requirement Composer and Rational Team Concert provide services to Rational Quality Manager. This tutorial show</w:t>
      </w:r>
      <w:r w:rsidR="00A674A4">
        <w:t>s</w:t>
      </w:r>
      <w:r w:rsidRPr="00A339E8">
        <w:t xml:space="preserve"> some of these connections.</w:t>
      </w:r>
    </w:p>
    <w:p w:rsidR="00A339E8" w:rsidRDefault="00A339E8" w:rsidP="00041148">
      <w:pPr>
        <w:pStyle w:val="ListNumber2"/>
        <w:numPr>
          <w:ilvl w:val="0"/>
          <w:numId w:val="10"/>
        </w:numPr>
      </w:pPr>
      <w:r w:rsidRPr="00A339E8">
        <w:t>On the Application Administration page of the web client click the Overview tab.</w:t>
      </w:r>
    </w:p>
    <w:p w:rsidR="00A339E8" w:rsidRDefault="00A339E8" w:rsidP="00041148">
      <w:pPr>
        <w:pStyle w:val="ListNumber2"/>
      </w:pPr>
      <w:r w:rsidRPr="00A339E8">
        <w:t>Go to the Associations section. Check that the following associations are added:</w:t>
      </w:r>
    </w:p>
    <w:p w:rsidR="00A339E8" w:rsidRDefault="00A339E8" w:rsidP="00166FDB">
      <w:pPr>
        <w:pStyle w:val="ListBullet2"/>
      </w:pPr>
      <w:r w:rsidRPr="00A339E8">
        <w:t>Defects -&gt; Change and Configuration Management (Rational Team Concert)</w:t>
      </w:r>
      <w:r w:rsidR="00DF263D">
        <w:t>.</w:t>
      </w:r>
    </w:p>
    <w:p w:rsidR="00A339E8" w:rsidRDefault="00A339E8" w:rsidP="00166FDB">
      <w:pPr>
        <w:pStyle w:val="ListBullet2"/>
      </w:pPr>
      <w:r w:rsidRPr="00A339E8">
        <w:t>Quality Management Tasks -&gt; Change and Configuration Management (Rational Team Concert)</w:t>
      </w:r>
      <w:r w:rsidR="00DF263D">
        <w:t>.</w:t>
      </w:r>
    </w:p>
    <w:p w:rsidR="00A339E8" w:rsidRDefault="00A339E8" w:rsidP="00166FDB">
      <w:pPr>
        <w:pStyle w:val="ListBullet2"/>
      </w:pPr>
      <w:r w:rsidRPr="00A339E8">
        <w:t>Requirements -&gt; Requirements Management (Rational Requirements Composer)</w:t>
      </w:r>
      <w:r w:rsidR="00DF263D">
        <w:t>.</w:t>
      </w:r>
    </w:p>
    <w:p w:rsidR="005F3590" w:rsidRDefault="00150780" w:rsidP="00461E6D">
      <w:pPr>
        <w:pStyle w:val="Graphic"/>
      </w:pPr>
      <w:r>
        <w:rPr>
          <w:noProof/>
        </w:rPr>
        <w:drawing>
          <wp:inline distT="0" distB="0" distL="0" distR="0" wp14:anchorId="73926BEA" wp14:editId="5342D409">
            <wp:extent cx="4858385" cy="2380743"/>
            <wp:effectExtent l="0" t="0" r="0" b="63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604"/>
                    <a:stretch/>
                  </pic:blipFill>
                  <pic:spPr bwMode="auto">
                    <a:xfrm>
                      <a:off x="0" y="0"/>
                      <a:ext cx="4870375" cy="2386618"/>
                    </a:xfrm>
                    <a:prstGeom prst="rect">
                      <a:avLst/>
                    </a:prstGeom>
                    <a:noFill/>
                    <a:ln>
                      <a:noFill/>
                    </a:ln>
                    <a:extLst>
                      <a:ext uri="{53640926-AAD7-44D8-BBD7-CCE9431645EC}">
                        <a14:shadowObscured xmlns:a14="http://schemas.microsoft.com/office/drawing/2010/main"/>
                      </a:ext>
                    </a:extLst>
                  </pic:spPr>
                </pic:pic>
              </a:graphicData>
            </a:graphic>
          </wp:inline>
        </w:drawing>
      </w:r>
    </w:p>
    <w:p w:rsidR="00A339E8" w:rsidRDefault="00A339E8" w:rsidP="00461E6D">
      <w:pPr>
        <w:pStyle w:val="Graphic"/>
      </w:pPr>
    </w:p>
    <w:p w:rsidR="00461E6D" w:rsidRDefault="00461E6D" w:rsidP="00041148">
      <w:pPr>
        <w:pStyle w:val="ListNumber2"/>
      </w:pPr>
      <w:r w:rsidRPr="00461E6D">
        <w:t xml:space="preserve">If they are not added click </w:t>
      </w:r>
      <w:proofErr w:type="gramStart"/>
      <w:r w:rsidRPr="00461E6D">
        <w:t>Add</w:t>
      </w:r>
      <w:proofErr w:type="gramEnd"/>
      <w:r w:rsidRPr="00461E6D">
        <w:t>.</w:t>
      </w:r>
    </w:p>
    <w:p w:rsidR="00461E6D" w:rsidRDefault="00461E6D" w:rsidP="00041148">
      <w:pPr>
        <w:pStyle w:val="ListNumber2"/>
      </w:pPr>
      <w:r w:rsidRPr="00461E6D">
        <w:lastRenderedPageBreak/>
        <w:t xml:space="preserve">On the Add Association </w:t>
      </w:r>
      <w:proofErr w:type="gramStart"/>
      <w:r w:rsidRPr="00461E6D">
        <w:t>view choose</w:t>
      </w:r>
      <w:proofErr w:type="gramEnd"/>
      <w:r w:rsidRPr="00461E6D">
        <w:t xml:space="preserve"> the Application, choose the right Association (from the ones listed on step 2) and choose </w:t>
      </w:r>
      <w:r w:rsidR="00DF263D">
        <w:t xml:space="preserve">the </w:t>
      </w:r>
      <w:r w:rsidRPr="00461E6D">
        <w:t>project from the list of artifact containers. Click OK. Repeat for all the missing associations.</w:t>
      </w:r>
    </w:p>
    <w:p w:rsidR="00461E6D" w:rsidRDefault="00461E6D" w:rsidP="00461E6D">
      <w:pPr>
        <w:pStyle w:val="Graphic"/>
      </w:pPr>
    </w:p>
    <w:p w:rsidR="003D368B" w:rsidRDefault="003D368B" w:rsidP="00461E6D">
      <w:pPr>
        <w:pStyle w:val="Graphic"/>
      </w:pPr>
      <w:r>
        <w:rPr>
          <w:noProof/>
        </w:rPr>
        <w:drawing>
          <wp:inline distT="0" distB="0" distL="0" distR="0" wp14:anchorId="5C210944" wp14:editId="7A6D66B1">
            <wp:extent cx="4991558" cy="246780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781"/>
                    <a:stretch/>
                  </pic:blipFill>
                  <pic:spPr bwMode="auto">
                    <a:xfrm>
                      <a:off x="0" y="0"/>
                      <a:ext cx="5000229" cy="2472088"/>
                    </a:xfrm>
                    <a:prstGeom prst="rect">
                      <a:avLst/>
                    </a:prstGeom>
                    <a:noFill/>
                    <a:ln>
                      <a:noFill/>
                    </a:ln>
                    <a:extLst>
                      <a:ext uri="{53640926-AAD7-44D8-BBD7-CCE9431645EC}">
                        <a14:shadowObscured xmlns:a14="http://schemas.microsoft.com/office/drawing/2010/main"/>
                      </a:ext>
                    </a:extLst>
                  </pic:spPr>
                </pic:pic>
              </a:graphicData>
            </a:graphic>
          </wp:inline>
        </w:drawing>
      </w:r>
    </w:p>
    <w:p w:rsidR="00461E6D" w:rsidRDefault="00461E6D" w:rsidP="00041148">
      <w:pPr>
        <w:pStyle w:val="ListNumber2"/>
      </w:pPr>
      <w:r w:rsidRPr="00461E6D">
        <w:t>Click Save.</w:t>
      </w:r>
    </w:p>
    <w:p w:rsidR="004D0AA0" w:rsidRDefault="00461E6D" w:rsidP="00AA01C1">
      <w:pPr>
        <w:pStyle w:val="Heading1"/>
        <w:ind w:left="567" w:hanging="567"/>
        <w:rPr>
          <w:rFonts w:ascii="Calibri" w:hAnsi="Calibri"/>
        </w:rPr>
      </w:pPr>
      <w:bookmarkStart w:id="15" w:name="_Toc475034010"/>
      <w:r>
        <w:rPr>
          <w:rFonts w:ascii="Calibri" w:hAnsi="Calibri"/>
        </w:rPr>
        <w:t>Test Planning</w:t>
      </w:r>
      <w:bookmarkEnd w:id="15"/>
    </w:p>
    <w:p w:rsidR="00461E6D" w:rsidRPr="00461E6D" w:rsidRDefault="00172756" w:rsidP="00461E6D">
      <w:pPr>
        <w:pStyle w:val="Paragraph1"/>
      </w:pPr>
      <w:r>
        <w:t>C</w:t>
      </w:r>
      <w:r w:rsidR="00461E6D" w:rsidRPr="00461E6D">
        <w:t xml:space="preserve">reate test plans in order to guide the quality managing work. A test plan in RQM has numerous options; this tutorial </w:t>
      </w:r>
      <w:r w:rsidR="00A674A4">
        <w:t>presents</w:t>
      </w:r>
      <w:r w:rsidR="00A674A4" w:rsidRPr="00461E6D">
        <w:t xml:space="preserve"> </w:t>
      </w:r>
      <w:r w:rsidR="00461E6D" w:rsidRPr="00461E6D">
        <w:t>an overview of the most commonly used aspects of the test plan.</w:t>
      </w:r>
    </w:p>
    <w:p w:rsidR="004D0AA0" w:rsidRDefault="00461E6D" w:rsidP="002C724D">
      <w:pPr>
        <w:pStyle w:val="Heading2"/>
      </w:pPr>
      <w:bookmarkStart w:id="16" w:name="_Toc475034011"/>
      <w:r w:rsidRPr="00461E6D">
        <w:t>Creating the Test Plan</w:t>
      </w:r>
      <w:bookmarkEnd w:id="16"/>
    </w:p>
    <w:p w:rsidR="00461E6D" w:rsidRDefault="00461E6D" w:rsidP="00041148">
      <w:pPr>
        <w:pStyle w:val="ListNumber2"/>
        <w:numPr>
          <w:ilvl w:val="0"/>
          <w:numId w:val="11"/>
        </w:numPr>
      </w:pPr>
      <w:r w:rsidRPr="00461E6D">
        <w:t>In the Project Dashboard view, expand the Planning Menu</w:t>
      </w:r>
      <w:r w:rsidR="00172756">
        <w:t xml:space="preserve"> and</w:t>
      </w:r>
      <w:r w:rsidRPr="00461E6D">
        <w:t xml:space="preserve"> click </w:t>
      </w:r>
      <w:r w:rsidR="00172756">
        <w:t xml:space="preserve">the </w:t>
      </w:r>
      <w:r w:rsidRPr="00461E6D">
        <w:t>Create Test Plan.</w:t>
      </w:r>
    </w:p>
    <w:p w:rsidR="00461E6D" w:rsidRDefault="00150780" w:rsidP="00461E6D">
      <w:pPr>
        <w:pStyle w:val="Graphic"/>
      </w:pPr>
      <w:r>
        <w:rPr>
          <w:noProof/>
        </w:rPr>
        <w:drawing>
          <wp:inline distT="0" distB="0" distL="0" distR="0" wp14:anchorId="534F66E1" wp14:editId="282AA8F2">
            <wp:extent cx="4952099" cy="2417936"/>
            <wp:effectExtent l="0" t="0" r="1270" b="190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7934"/>
                    <a:stretch/>
                  </pic:blipFill>
                  <pic:spPr bwMode="auto">
                    <a:xfrm>
                      <a:off x="0" y="0"/>
                      <a:ext cx="4965480" cy="2424469"/>
                    </a:xfrm>
                    <a:prstGeom prst="rect">
                      <a:avLst/>
                    </a:prstGeom>
                    <a:noFill/>
                    <a:ln>
                      <a:noFill/>
                    </a:ln>
                    <a:extLst>
                      <a:ext uri="{53640926-AAD7-44D8-BBD7-CCE9431645EC}">
                        <a14:shadowObscured xmlns:a14="http://schemas.microsoft.com/office/drawing/2010/main"/>
                      </a:ext>
                    </a:extLst>
                  </pic:spPr>
                </pic:pic>
              </a:graphicData>
            </a:graphic>
          </wp:inline>
        </w:drawing>
      </w:r>
    </w:p>
    <w:p w:rsidR="00461E6D" w:rsidRDefault="00461E6D" w:rsidP="00041148">
      <w:pPr>
        <w:pStyle w:val="ListNumber2"/>
        <w:numPr>
          <w:ilvl w:val="0"/>
          <w:numId w:val="11"/>
        </w:numPr>
      </w:pPr>
      <w:r w:rsidRPr="00461E6D">
        <w:t>In the Test Plan view, see the following:</w:t>
      </w:r>
    </w:p>
    <w:p w:rsidR="00461E6D" w:rsidRDefault="00DA0CAE" w:rsidP="00166FDB">
      <w:pPr>
        <w:pStyle w:val="ListBullet2"/>
      </w:pPr>
      <w:r>
        <w:lastRenderedPageBreak/>
        <w:t>The</w:t>
      </w:r>
      <w:r w:rsidR="00461E6D">
        <w:t xml:space="preserve"> attributes of name, action, owner, priority and description of the test plan</w:t>
      </w:r>
      <w:r w:rsidR="000D267A">
        <w:t xml:space="preserve"> in the overview section</w:t>
      </w:r>
      <w:r w:rsidR="00461E6D">
        <w:t xml:space="preserve">. Choose </w:t>
      </w:r>
      <w:r w:rsidR="00374940">
        <w:t>the</w:t>
      </w:r>
      <w:r w:rsidR="00461E6D">
        <w:t xml:space="preserve"> desired values for these attributes</w:t>
      </w:r>
      <w:r w:rsidR="00374940">
        <w:t xml:space="preserve"> and</w:t>
      </w:r>
      <w:r w:rsidR="00461E6D">
        <w:t xml:space="preserve"> change the template</w:t>
      </w:r>
      <w:r w:rsidR="00374940">
        <w:t xml:space="preserve"> or</w:t>
      </w:r>
      <w:r w:rsidR="00461E6D">
        <w:t xml:space="preserve"> leave it as “Default Test Plan”.</w:t>
      </w:r>
    </w:p>
    <w:p w:rsidR="00461E6D" w:rsidRDefault="00461E6D" w:rsidP="00166FDB">
      <w:pPr>
        <w:pStyle w:val="ListBullet2"/>
      </w:pPr>
      <w:r>
        <w:t xml:space="preserve">A table of contents on the left column </w:t>
      </w:r>
      <w:r w:rsidR="00A674A4">
        <w:t>that lists</w:t>
      </w:r>
      <w:r>
        <w:t xml:space="preserve"> all the sections of the test pla</w:t>
      </w:r>
      <w:r w:rsidR="003B4B33">
        <w:t>n. Click</w:t>
      </w:r>
      <w:r>
        <w:t xml:space="preserve"> </w:t>
      </w:r>
      <w:r w:rsidR="003B4B33">
        <w:t xml:space="preserve">the </w:t>
      </w:r>
      <w:r>
        <w:t xml:space="preserve">Manage Sections </w:t>
      </w:r>
      <w:r w:rsidR="003B4B33">
        <w:t>to</w:t>
      </w:r>
      <w:r>
        <w:t xml:space="preserve"> add, remove, create and edit sections </w:t>
      </w:r>
      <w:r w:rsidR="003B4B33">
        <w:t>as per the requirement</w:t>
      </w:r>
      <w:r>
        <w:t>.</w:t>
      </w:r>
    </w:p>
    <w:p w:rsidR="00461E6D" w:rsidRDefault="00F07C67" w:rsidP="00166FDB">
      <w:pPr>
        <w:pStyle w:val="ListBullet2"/>
      </w:pPr>
      <w:r>
        <w:t xml:space="preserve">In the </w:t>
      </w:r>
      <w:r w:rsidR="00461E6D">
        <w:t>detail section</w:t>
      </w:r>
      <w:r w:rsidR="00A674A4">
        <w:t>, in</w:t>
      </w:r>
      <w:r w:rsidR="00461E6D">
        <w:t xml:space="preserve"> the working area of each section</w:t>
      </w:r>
      <w:r>
        <w:t>,</w:t>
      </w:r>
      <w:r w:rsidR="00461E6D">
        <w:t xml:space="preserve"> click open from the table of contents.</w:t>
      </w:r>
    </w:p>
    <w:p w:rsidR="00461E6D" w:rsidRDefault="00150780" w:rsidP="00461E6D">
      <w:pPr>
        <w:pStyle w:val="Graphic"/>
      </w:pPr>
      <w:r>
        <w:rPr>
          <w:noProof/>
        </w:rPr>
        <w:drawing>
          <wp:inline distT="0" distB="0" distL="0" distR="0" wp14:anchorId="71555FEF" wp14:editId="734E353A">
            <wp:extent cx="4650670" cy="2253062"/>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8435"/>
                    <a:stretch/>
                  </pic:blipFill>
                  <pic:spPr bwMode="auto">
                    <a:xfrm>
                      <a:off x="0" y="0"/>
                      <a:ext cx="4668915" cy="2261901"/>
                    </a:xfrm>
                    <a:prstGeom prst="rect">
                      <a:avLst/>
                    </a:prstGeom>
                    <a:noFill/>
                    <a:ln>
                      <a:noFill/>
                    </a:ln>
                    <a:extLst>
                      <a:ext uri="{53640926-AAD7-44D8-BBD7-CCE9431645EC}">
                        <a14:shadowObscured xmlns:a14="http://schemas.microsoft.com/office/drawing/2010/main"/>
                      </a:ext>
                    </a:extLst>
                  </pic:spPr>
                </pic:pic>
              </a:graphicData>
            </a:graphic>
          </wp:inline>
        </w:drawing>
      </w:r>
    </w:p>
    <w:p w:rsidR="00461E6D" w:rsidRDefault="00461E6D" w:rsidP="00041148">
      <w:pPr>
        <w:pStyle w:val="ListNumber2"/>
        <w:numPr>
          <w:ilvl w:val="0"/>
          <w:numId w:val="11"/>
        </w:numPr>
      </w:pPr>
      <w:r w:rsidRPr="00461E6D">
        <w:t xml:space="preserve">In each section </w:t>
      </w:r>
      <w:r w:rsidR="00F07C67">
        <w:t>c</w:t>
      </w:r>
      <w:r w:rsidRPr="00461E6D">
        <w:t>reate and link tasks in order to keep track to do</w:t>
      </w:r>
      <w:r w:rsidR="009C3CCB">
        <w:t xml:space="preserve"> the following.</w:t>
      </w:r>
    </w:p>
    <w:p w:rsidR="00461E6D" w:rsidRDefault="00461E6D" w:rsidP="00166FDB">
      <w:pPr>
        <w:pStyle w:val="ListBullet2"/>
      </w:pPr>
      <w:r>
        <w:t>Click on Quality Task: Create</w:t>
      </w:r>
    </w:p>
    <w:p w:rsidR="00461E6D" w:rsidRDefault="00461E6D" w:rsidP="00166FDB">
      <w:pPr>
        <w:pStyle w:val="ListBullet2"/>
      </w:pPr>
      <w:r>
        <w:t>On the Create Quality Task view</w:t>
      </w:r>
      <w:r w:rsidR="00A674A4">
        <w:t>,</w:t>
      </w:r>
      <w:r>
        <w:t xml:space="preserve"> fill the attributes (some are already filled with default values), set a due date and click OK. Now see the link to the newly created quality task next to the Quality Task label of the section</w:t>
      </w:r>
      <w:r w:rsidR="00C72E9B">
        <w:t xml:space="preserve"> which is being linked to the that section</w:t>
      </w:r>
      <w:r>
        <w:t xml:space="preserve">. This quality task is a work item on another </w:t>
      </w:r>
      <w:proofErr w:type="gramStart"/>
      <w:r>
        <w:t>Rational</w:t>
      </w:r>
      <w:proofErr w:type="gramEnd"/>
      <w:r>
        <w:t xml:space="preserve"> tool called Rational Team Concert.</w:t>
      </w:r>
    </w:p>
    <w:p w:rsidR="005A3377" w:rsidRDefault="00150780" w:rsidP="005A3377">
      <w:pPr>
        <w:pStyle w:val="Graphic"/>
      </w:pPr>
      <w:r>
        <w:rPr>
          <w:noProof/>
        </w:rPr>
        <w:drawing>
          <wp:inline distT="0" distB="0" distL="0" distR="0" wp14:anchorId="522FF42F" wp14:editId="14B78F5C">
            <wp:extent cx="4771678" cy="2320576"/>
            <wp:effectExtent l="0" t="0" r="0" b="381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8303"/>
                    <a:stretch/>
                  </pic:blipFill>
                  <pic:spPr bwMode="auto">
                    <a:xfrm>
                      <a:off x="0" y="0"/>
                      <a:ext cx="4788897" cy="2328950"/>
                    </a:xfrm>
                    <a:prstGeom prst="rect">
                      <a:avLst/>
                    </a:prstGeom>
                    <a:noFill/>
                    <a:ln>
                      <a:noFill/>
                    </a:ln>
                    <a:extLst>
                      <a:ext uri="{53640926-AAD7-44D8-BBD7-CCE9431645EC}">
                        <a14:shadowObscured xmlns:a14="http://schemas.microsoft.com/office/drawing/2010/main"/>
                      </a:ext>
                    </a:extLst>
                  </pic:spPr>
                </pic:pic>
              </a:graphicData>
            </a:graphic>
          </wp:inline>
        </w:drawing>
      </w:r>
    </w:p>
    <w:p w:rsidR="005A3377" w:rsidRDefault="005A3377" w:rsidP="00041148">
      <w:pPr>
        <w:pStyle w:val="ListNumber2"/>
        <w:numPr>
          <w:ilvl w:val="0"/>
          <w:numId w:val="11"/>
        </w:numPr>
      </w:pPr>
      <w:r w:rsidRPr="005A3377">
        <w:t xml:space="preserve">Click Save in order to save </w:t>
      </w:r>
      <w:r w:rsidR="009C3CCB">
        <w:t xml:space="preserve">the </w:t>
      </w:r>
      <w:r w:rsidRPr="005A3377">
        <w:t>project plan and task associations.</w:t>
      </w:r>
    </w:p>
    <w:p w:rsidR="00957529" w:rsidRDefault="00957529" w:rsidP="002C724D">
      <w:pPr>
        <w:pStyle w:val="Heading2"/>
      </w:pPr>
      <w:bookmarkStart w:id="17" w:name="_Toc475034012"/>
      <w:r w:rsidRPr="00374780">
        <w:lastRenderedPageBreak/>
        <w:t>LINK</w:t>
      </w:r>
      <w:r w:rsidR="005A3377">
        <w:t xml:space="preserve"> </w:t>
      </w:r>
      <w:r w:rsidR="005A3377" w:rsidRPr="005A3377">
        <w:t xml:space="preserve">Defining Entry Criteria, Exit </w:t>
      </w:r>
      <w:r w:rsidR="005A3377">
        <w:t>Criteria and Quality Objectives</w:t>
      </w:r>
      <w:bookmarkEnd w:id="17"/>
    </w:p>
    <w:p w:rsidR="00DE0767" w:rsidRDefault="00DE0767" w:rsidP="00DE0767">
      <w:pPr>
        <w:pStyle w:val="Paragraph1"/>
      </w:pPr>
      <w:r w:rsidRPr="00DE0767">
        <w:t xml:space="preserve">On the Test Plan define Entry Criteria that lists the objectives that have to be met in the project before starting with the current test plan. The Exit Criteria that lists the objectives </w:t>
      </w:r>
      <w:proofErr w:type="gramStart"/>
      <w:r w:rsidRPr="00DE0767">
        <w:t>that have</w:t>
      </w:r>
      <w:proofErr w:type="gramEnd"/>
      <w:r w:rsidRPr="00DE0767">
        <w:t xml:space="preserve"> to be met in order to finish the Test Plan successfully. Finally the Quality Objectives list the metrics that the product </w:t>
      </w:r>
      <w:r w:rsidR="00FA60C4">
        <w:t>must</w:t>
      </w:r>
      <w:r w:rsidRPr="00DE0767">
        <w:t xml:space="preserve"> reach in order to be considered a quality product.</w:t>
      </w:r>
    </w:p>
    <w:p w:rsidR="00957529" w:rsidRDefault="00DE0767" w:rsidP="00041148">
      <w:pPr>
        <w:pStyle w:val="ListNumber2"/>
        <w:numPr>
          <w:ilvl w:val="0"/>
          <w:numId w:val="20"/>
        </w:numPr>
      </w:pPr>
      <w:r w:rsidRPr="00DE0767">
        <w:t>In the Test Plan view click Entry Criteria.</w:t>
      </w:r>
    </w:p>
    <w:p w:rsidR="00DE0767" w:rsidRDefault="00DE0767" w:rsidP="00041148">
      <w:pPr>
        <w:pStyle w:val="ListNumber2"/>
      </w:pPr>
      <w:r w:rsidRPr="00DE0767">
        <w:t>Click the Manage Quality Objectives button</w:t>
      </w:r>
      <w:r>
        <w:rPr>
          <w:noProof/>
        </w:rPr>
        <w:drawing>
          <wp:inline distT="0" distB="0" distL="0" distR="0" wp14:anchorId="61037F8E" wp14:editId="5E416132">
            <wp:extent cx="122867" cy="122867"/>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132561" cy="132561"/>
                    </a:xfrm>
                    <a:prstGeom prst="rect">
                      <a:avLst/>
                    </a:prstGeom>
                  </pic:spPr>
                </pic:pic>
              </a:graphicData>
            </a:graphic>
          </wp:inline>
        </w:drawing>
      </w:r>
      <w:r>
        <w:t>.</w:t>
      </w:r>
    </w:p>
    <w:p w:rsidR="00DE0767" w:rsidRDefault="00DE0767" w:rsidP="00041148">
      <w:pPr>
        <w:pStyle w:val="ListNumber2"/>
      </w:pPr>
      <w:r w:rsidRPr="00DE0767">
        <w:t>On the Manage Quality Objectives view</w:t>
      </w:r>
      <w:r w:rsidR="00FA60C4">
        <w:t>,</w:t>
      </w:r>
      <w:r w:rsidRPr="00DE0767">
        <w:t xml:space="preserve"> see </w:t>
      </w:r>
      <w:r w:rsidR="00FA60C4">
        <w:t>a list of predefined objectives</w:t>
      </w:r>
      <w:r w:rsidR="00A674A4">
        <w:t>.</w:t>
      </w:r>
      <w:r w:rsidRPr="00DE0767">
        <w:t xml:space="preserve"> Add or Remove new objectives by clicking the corresponding buttons </w:t>
      </w:r>
      <w:r>
        <w:rPr>
          <w:noProof/>
        </w:rPr>
        <w:drawing>
          <wp:inline distT="0" distB="0" distL="0" distR="0" wp14:anchorId="0D3AA99D" wp14:editId="1E899579">
            <wp:extent cx="145855" cy="127623"/>
            <wp:effectExtent l="0" t="0" r="6985"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163309" cy="142896"/>
                    </a:xfrm>
                    <a:prstGeom prst="rect">
                      <a:avLst/>
                    </a:prstGeom>
                  </pic:spPr>
                </pic:pic>
              </a:graphicData>
            </a:graphic>
          </wp:inline>
        </w:drawing>
      </w:r>
      <w:r w:rsidRPr="00DE0767">
        <w:t xml:space="preserve">to add and to </w:t>
      </w:r>
      <w:r w:rsidR="00FE18E0">
        <w:rPr>
          <w:noProof/>
        </w:rPr>
        <w:drawing>
          <wp:inline distT="0" distB="0" distL="0" distR="0" wp14:anchorId="1F380798" wp14:editId="43881461">
            <wp:extent cx="134635" cy="120707"/>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158509" cy="142111"/>
                    </a:xfrm>
                    <a:prstGeom prst="rect">
                      <a:avLst/>
                    </a:prstGeom>
                  </pic:spPr>
                </pic:pic>
              </a:graphicData>
            </a:graphic>
          </wp:inline>
        </w:drawing>
      </w:r>
      <w:r w:rsidR="00FE18E0">
        <w:t xml:space="preserve"> </w:t>
      </w:r>
      <w:r w:rsidRPr="00DE0767">
        <w:t>remove. Add the objectives for the entry criteria of current plan. Click Save and close the Manage Quality Objectives view.</w:t>
      </w:r>
      <w:r w:rsidR="00A674A4">
        <w:t xml:space="preserve"> This opens the </w:t>
      </w:r>
      <w:r w:rsidR="00316718">
        <w:t>open</w:t>
      </w:r>
      <w:r w:rsidR="00A674A4">
        <w:t xml:space="preserve"> view.</w:t>
      </w:r>
    </w:p>
    <w:p w:rsidR="00FE18E0" w:rsidRDefault="00A674A4" w:rsidP="00041148">
      <w:pPr>
        <w:pStyle w:val="ListNumber2"/>
      </w:pPr>
      <w:r>
        <w:t xml:space="preserve">In the </w:t>
      </w:r>
      <w:r w:rsidR="00316718">
        <w:t>open</w:t>
      </w:r>
      <w:r>
        <w:t xml:space="preserve"> view, c</w:t>
      </w:r>
      <w:r w:rsidR="00FE18E0" w:rsidRPr="00FE18E0">
        <w:t>lick the Add Objectives button</w:t>
      </w:r>
      <w:r w:rsidR="00FE18E0">
        <w:rPr>
          <w:noProof/>
        </w:rPr>
        <w:drawing>
          <wp:inline distT="0" distB="0" distL="0" distR="0" wp14:anchorId="5682B5FD" wp14:editId="6F8C8233">
            <wp:extent cx="157250" cy="128659"/>
            <wp:effectExtent l="0" t="0" r="0" b="508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167358" cy="136929"/>
                    </a:xfrm>
                    <a:prstGeom prst="rect">
                      <a:avLst/>
                    </a:prstGeom>
                  </pic:spPr>
                </pic:pic>
              </a:graphicData>
            </a:graphic>
          </wp:inline>
        </w:drawing>
      </w:r>
      <w:r w:rsidR="00FE18E0">
        <w:t>.</w:t>
      </w:r>
    </w:p>
    <w:p w:rsidR="00FE18E0" w:rsidRDefault="00FE18E0" w:rsidP="00041148">
      <w:pPr>
        <w:pStyle w:val="ListNumber2"/>
      </w:pPr>
      <w:r w:rsidRPr="00FE18E0">
        <w:t xml:space="preserve">On the Select Quality Objectives window click the objective to add and click OK. The objective </w:t>
      </w:r>
      <w:r w:rsidR="00FA60C4">
        <w:t>is</w:t>
      </w:r>
      <w:r w:rsidRPr="00FE18E0">
        <w:t xml:space="preserve"> added to the Entry Criteria objectives list. Repeat for all the objectives to add to Entry Criteria.</w:t>
      </w:r>
    </w:p>
    <w:p w:rsidR="00957529" w:rsidRDefault="00150780" w:rsidP="00957529">
      <w:pPr>
        <w:pStyle w:val="Graphic"/>
        <w:rPr>
          <w:highlight w:val="yellow"/>
        </w:rPr>
      </w:pPr>
      <w:r w:rsidRPr="00041148">
        <w:rPr>
          <w:noProof/>
          <w:highlight w:val="yellow"/>
        </w:rPr>
        <w:drawing>
          <wp:inline distT="0" distB="0" distL="0" distR="0" wp14:anchorId="7C6BCFD1" wp14:editId="4F107757">
            <wp:extent cx="4769460" cy="2330347"/>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654"/>
                    <a:stretch/>
                  </pic:blipFill>
                  <pic:spPr bwMode="auto">
                    <a:xfrm>
                      <a:off x="0" y="0"/>
                      <a:ext cx="4776246" cy="2333663"/>
                    </a:xfrm>
                    <a:prstGeom prst="rect">
                      <a:avLst/>
                    </a:prstGeom>
                    <a:noFill/>
                    <a:ln>
                      <a:noFill/>
                    </a:ln>
                    <a:extLst>
                      <a:ext uri="{53640926-AAD7-44D8-BBD7-CCE9431645EC}">
                        <a14:shadowObscured xmlns:a14="http://schemas.microsoft.com/office/drawing/2010/main"/>
                      </a:ext>
                    </a:extLst>
                  </pic:spPr>
                </pic:pic>
              </a:graphicData>
            </a:graphic>
          </wp:inline>
        </w:drawing>
      </w:r>
    </w:p>
    <w:p w:rsidR="00957529" w:rsidRDefault="009629F5" w:rsidP="00FB50A9">
      <w:pPr>
        <w:pStyle w:val="ListNumber2"/>
      </w:pPr>
      <w:r w:rsidRPr="009629F5">
        <w:t>Click Save.</w:t>
      </w:r>
    </w:p>
    <w:p w:rsidR="009629F5" w:rsidRDefault="009629F5" w:rsidP="00FB50A9">
      <w:pPr>
        <w:pStyle w:val="ListNumber2"/>
      </w:pPr>
      <w:r w:rsidRPr="009629F5">
        <w:t xml:space="preserve">Then </w:t>
      </w:r>
      <w:r w:rsidR="00A674A4">
        <w:t>each</w:t>
      </w:r>
      <w:r w:rsidR="00A674A4" w:rsidRPr="009629F5">
        <w:t xml:space="preserve"> </w:t>
      </w:r>
      <w:r w:rsidRPr="009629F5">
        <w:t xml:space="preserve">objective </w:t>
      </w:r>
      <w:r w:rsidR="00FA60C4">
        <w:t>is</w:t>
      </w:r>
      <w:r w:rsidRPr="009629F5">
        <w:t xml:space="preserve"> evaluated by changing its Actual Value and Status.</w:t>
      </w:r>
    </w:p>
    <w:p w:rsidR="00957529" w:rsidRDefault="00150780" w:rsidP="00957529">
      <w:pPr>
        <w:pStyle w:val="Graphic"/>
        <w:rPr>
          <w:highlight w:val="yellow"/>
        </w:rPr>
      </w:pPr>
      <w:r w:rsidRPr="00041148">
        <w:rPr>
          <w:noProof/>
          <w:highlight w:val="yellow"/>
        </w:rPr>
        <w:lastRenderedPageBreak/>
        <w:drawing>
          <wp:inline distT="0" distB="0" distL="0" distR="0" wp14:anchorId="45BF2C88" wp14:editId="521C34C6">
            <wp:extent cx="5176347" cy="2519972"/>
            <wp:effectExtent l="0" t="0" r="5715"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7988"/>
                    <a:stretch/>
                  </pic:blipFill>
                  <pic:spPr bwMode="auto">
                    <a:xfrm>
                      <a:off x="0" y="0"/>
                      <a:ext cx="5182204" cy="2522823"/>
                    </a:xfrm>
                    <a:prstGeom prst="rect">
                      <a:avLst/>
                    </a:prstGeom>
                    <a:noFill/>
                    <a:ln>
                      <a:noFill/>
                    </a:ln>
                    <a:extLst>
                      <a:ext uri="{53640926-AAD7-44D8-BBD7-CCE9431645EC}">
                        <a14:shadowObscured xmlns:a14="http://schemas.microsoft.com/office/drawing/2010/main"/>
                      </a:ext>
                    </a:extLst>
                  </pic:spPr>
                </pic:pic>
              </a:graphicData>
            </a:graphic>
          </wp:inline>
        </w:drawing>
      </w:r>
    </w:p>
    <w:p w:rsidR="00957529" w:rsidRDefault="009629F5" w:rsidP="00FB50A9">
      <w:pPr>
        <w:pStyle w:val="ListNumber2"/>
      </w:pPr>
      <w:r w:rsidRPr="009629F5">
        <w:t>Repeat Steps 1 to 7 on the Exit Criteria Section and the Quality Objectives Section with the proper objectives for each section.</w:t>
      </w:r>
    </w:p>
    <w:p w:rsidR="00957529" w:rsidRDefault="00957529" w:rsidP="009629F5">
      <w:pPr>
        <w:pStyle w:val="Paragraph1"/>
        <w:rPr>
          <w:highlight w:val="yellow"/>
        </w:rPr>
      </w:pPr>
    </w:p>
    <w:p w:rsidR="00156C8D" w:rsidRDefault="00E20F33" w:rsidP="00773D89">
      <w:pPr>
        <w:pStyle w:val="Heading1"/>
        <w:pageBreakBefore/>
        <w:ind w:left="562" w:hanging="562"/>
        <w:rPr>
          <w:rFonts w:ascii="Calibri" w:hAnsi="Calibri"/>
        </w:rPr>
      </w:pPr>
      <w:bookmarkStart w:id="18" w:name="_Toc475034013"/>
      <w:r w:rsidRPr="00E20F33">
        <w:rPr>
          <w:rFonts w:ascii="Calibri" w:hAnsi="Calibri"/>
        </w:rPr>
        <w:lastRenderedPageBreak/>
        <w:t>Testing for Requirements</w:t>
      </w:r>
      <w:bookmarkEnd w:id="18"/>
    </w:p>
    <w:p w:rsidR="00E20F33" w:rsidRPr="00E20F33" w:rsidRDefault="00E20F33" w:rsidP="00E20F33">
      <w:pPr>
        <w:pStyle w:val="Paragraph1"/>
      </w:pPr>
      <w:r w:rsidRPr="00E20F33">
        <w:t xml:space="preserve">Rational Quality Manager </w:t>
      </w:r>
      <w:r w:rsidR="009A2BBB">
        <w:t>is</w:t>
      </w:r>
      <w:r w:rsidRPr="00E20F33">
        <w:t xml:space="preserve"> linked to various tools such as Rational Requirements Composer in order to import or create Requirements that need to be tested. These requirements </w:t>
      </w:r>
      <w:r w:rsidR="00A674A4">
        <w:t>are</w:t>
      </w:r>
      <w:r w:rsidR="00A674A4" w:rsidRPr="00E20F33">
        <w:t xml:space="preserve"> </w:t>
      </w:r>
      <w:r w:rsidRPr="00E20F33">
        <w:t xml:space="preserve">linked to test cases and each test case </w:t>
      </w:r>
      <w:r w:rsidR="00A674A4">
        <w:t>has</w:t>
      </w:r>
      <w:r w:rsidR="00A674A4" w:rsidRPr="00E20F33">
        <w:t xml:space="preserve"> </w:t>
      </w:r>
      <w:r w:rsidRPr="00E20F33">
        <w:t>a number of test scripts.</w:t>
      </w:r>
    </w:p>
    <w:p w:rsidR="00156C8D" w:rsidRPr="007529D4" w:rsidRDefault="00E20F33" w:rsidP="002C724D">
      <w:pPr>
        <w:pStyle w:val="Heading2"/>
      </w:pPr>
      <w:bookmarkStart w:id="19" w:name="_Toc475034014"/>
      <w:r w:rsidRPr="00E20F33">
        <w:t>Creating the Test Environments</w:t>
      </w:r>
      <w:bookmarkEnd w:id="19"/>
    </w:p>
    <w:p w:rsidR="00D11CD8" w:rsidRDefault="00E20F33" w:rsidP="00BB0B1C">
      <w:pPr>
        <w:pStyle w:val="Paragraph1"/>
      </w:pPr>
      <w:r w:rsidRPr="00E20F33">
        <w:t>On the Test Environments Section</w:t>
      </w:r>
      <w:r w:rsidR="00C87B80">
        <w:t>,</w:t>
      </w:r>
      <w:r w:rsidRPr="00E20F33">
        <w:t xml:space="preserve"> add the different environments under which the application </w:t>
      </w:r>
      <w:r w:rsidR="00D73096">
        <w:t>is</w:t>
      </w:r>
      <w:r w:rsidRPr="00E20F33">
        <w:t xml:space="preserve"> tested. This includes various platforms such as browsers, databases, operating systems and other items.</w:t>
      </w:r>
    </w:p>
    <w:p w:rsidR="00D11CD8" w:rsidRDefault="00E20F33" w:rsidP="00041148">
      <w:pPr>
        <w:pStyle w:val="ListNumber2"/>
      </w:pPr>
      <w:r w:rsidRPr="00E20F33">
        <w:t>In the Test Plan view click Test Environments</w:t>
      </w:r>
      <w:r>
        <w:t>.</w:t>
      </w:r>
    </w:p>
    <w:p w:rsidR="00C64AA6" w:rsidRDefault="00150780" w:rsidP="008305AF">
      <w:pPr>
        <w:pStyle w:val="Graphic"/>
      </w:pPr>
      <w:r>
        <w:rPr>
          <w:noProof/>
        </w:rPr>
        <w:drawing>
          <wp:inline distT="0" distB="0" distL="0" distR="0" wp14:anchorId="6DE9E65C" wp14:editId="41374784">
            <wp:extent cx="5086985" cy="2473533"/>
            <wp:effectExtent l="0" t="0" r="0" b="3175"/>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317"/>
                    <a:stretch/>
                  </pic:blipFill>
                  <pic:spPr bwMode="auto">
                    <a:xfrm>
                      <a:off x="0" y="0"/>
                      <a:ext cx="5096536" cy="2478177"/>
                    </a:xfrm>
                    <a:prstGeom prst="rect">
                      <a:avLst/>
                    </a:prstGeom>
                    <a:noFill/>
                    <a:ln>
                      <a:noFill/>
                    </a:ln>
                    <a:extLst>
                      <a:ext uri="{53640926-AAD7-44D8-BBD7-CCE9431645EC}">
                        <a14:shadowObscured xmlns:a14="http://schemas.microsoft.com/office/drawing/2010/main"/>
                      </a:ext>
                    </a:extLst>
                  </pic:spPr>
                </pic:pic>
              </a:graphicData>
            </a:graphic>
          </wp:inline>
        </w:drawing>
      </w:r>
    </w:p>
    <w:p w:rsidR="00D11CD8" w:rsidRDefault="00E20F33" w:rsidP="00041148">
      <w:pPr>
        <w:pStyle w:val="ListNumber2"/>
      </w:pPr>
      <w:r w:rsidRPr="00E20F33">
        <w:t xml:space="preserve">First add all the platforms that </w:t>
      </w:r>
      <w:r w:rsidR="00C87B80">
        <w:t>are</w:t>
      </w:r>
      <w:r w:rsidR="00C87B80" w:rsidRPr="00E20F33">
        <w:t xml:space="preserve"> </w:t>
      </w:r>
      <w:r w:rsidRPr="00E20F33">
        <w:t>covered on the test plan. Combinations of these platforms will then be used to generate test environments.</w:t>
      </w:r>
    </w:p>
    <w:p w:rsidR="00E20F33" w:rsidRDefault="00E20F33" w:rsidP="00166FDB">
      <w:pPr>
        <w:pStyle w:val="ListBullet2"/>
      </w:pPr>
      <w:r w:rsidRPr="00E20F33">
        <w:t>On the Platform Coverage Tab click the Edit button</w:t>
      </w:r>
      <w:r>
        <w:rPr>
          <w:noProof/>
        </w:rPr>
        <w:drawing>
          <wp:inline distT="0" distB="0" distL="0" distR="0" wp14:anchorId="50B0BE6A" wp14:editId="2785D84D">
            <wp:extent cx="134928" cy="140794"/>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145852" cy="152193"/>
                    </a:xfrm>
                    <a:prstGeom prst="rect">
                      <a:avLst/>
                    </a:prstGeom>
                  </pic:spPr>
                </pic:pic>
              </a:graphicData>
            </a:graphic>
          </wp:inline>
        </w:drawing>
      </w:r>
      <w:r>
        <w:rPr>
          <w:noProof/>
        </w:rPr>
        <w:t>.</w:t>
      </w:r>
    </w:p>
    <w:p w:rsidR="00E20F33" w:rsidRDefault="00D73096" w:rsidP="00166FDB">
      <w:pPr>
        <w:pStyle w:val="ListBullet2"/>
      </w:pPr>
      <w:r>
        <w:t>S</w:t>
      </w:r>
      <w:r w:rsidR="00E20F33" w:rsidRPr="00E20F33">
        <w:t>ee a list of all the environment options</w:t>
      </w:r>
      <w:r w:rsidR="00C87B80">
        <w:t>, which includes</w:t>
      </w:r>
      <w:r w:rsidR="00E20F33" w:rsidRPr="00E20F33">
        <w:t xml:space="preserve"> browsers, operating systems, databases, etc. Choose the platforms </w:t>
      </w:r>
      <w:r>
        <w:t xml:space="preserve">as per the requirement </w:t>
      </w:r>
      <w:r w:rsidR="00E20F33" w:rsidRPr="00E20F33">
        <w:t>to support and add them by clicking the Add button</w:t>
      </w:r>
      <w:r w:rsidR="00E20F33">
        <w:rPr>
          <w:noProof/>
        </w:rPr>
        <w:drawing>
          <wp:inline distT="0" distB="0" distL="0" distR="0" wp14:anchorId="54C7DC1C" wp14:editId="12540BB8">
            <wp:extent cx="124234" cy="124234"/>
            <wp:effectExtent l="0" t="0" r="9525" b="9525"/>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132653" cy="132653"/>
                    </a:xfrm>
                    <a:prstGeom prst="rect">
                      <a:avLst/>
                    </a:prstGeom>
                  </pic:spPr>
                </pic:pic>
              </a:graphicData>
            </a:graphic>
          </wp:inline>
        </w:drawing>
      </w:r>
      <w:r w:rsidR="00E20F33">
        <w:rPr>
          <w:noProof/>
        </w:rPr>
        <w:t>.</w:t>
      </w:r>
    </w:p>
    <w:p w:rsidR="00D11CD8" w:rsidRDefault="00150780" w:rsidP="00773D89">
      <w:pPr>
        <w:pStyle w:val="Graphic"/>
        <w:keepNext w:val="0"/>
        <w:widowControl w:val="0"/>
      </w:pPr>
      <w:r>
        <w:rPr>
          <w:noProof/>
        </w:rPr>
        <w:drawing>
          <wp:inline distT="0" distB="0" distL="0" distR="0" wp14:anchorId="25F67217" wp14:editId="7A8398F8">
            <wp:extent cx="4738977" cy="2275287"/>
            <wp:effectExtent l="0" t="0" r="508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8359"/>
                    <a:stretch/>
                  </pic:blipFill>
                  <pic:spPr bwMode="auto">
                    <a:xfrm>
                      <a:off x="0" y="0"/>
                      <a:ext cx="4745209" cy="2278279"/>
                    </a:xfrm>
                    <a:prstGeom prst="rect">
                      <a:avLst/>
                    </a:prstGeom>
                    <a:noFill/>
                    <a:ln>
                      <a:noFill/>
                    </a:ln>
                    <a:extLst>
                      <a:ext uri="{53640926-AAD7-44D8-BBD7-CCE9431645EC}">
                        <a14:shadowObscured xmlns:a14="http://schemas.microsoft.com/office/drawing/2010/main"/>
                      </a:ext>
                    </a:extLst>
                  </pic:spPr>
                </pic:pic>
              </a:graphicData>
            </a:graphic>
          </wp:inline>
        </w:drawing>
      </w:r>
    </w:p>
    <w:p w:rsidR="00773D89" w:rsidRDefault="00544A96" w:rsidP="00166FDB">
      <w:pPr>
        <w:pStyle w:val="ListBullet2"/>
      </w:pPr>
      <w:r w:rsidRPr="00544A96">
        <w:lastRenderedPageBreak/>
        <w:t xml:space="preserve">Click OK. On the Platform Coverage tab </w:t>
      </w:r>
      <w:r w:rsidR="00B60B05">
        <w:t>and</w:t>
      </w:r>
      <w:r w:rsidRPr="00544A96">
        <w:t xml:space="preserve"> see a summary of the platforms chose</w:t>
      </w:r>
      <w:r w:rsidR="00C87B80">
        <w:t>n</w:t>
      </w:r>
      <w:r w:rsidRPr="00544A96">
        <w:t>.</w:t>
      </w:r>
    </w:p>
    <w:p w:rsidR="00544A96" w:rsidRDefault="00544A96" w:rsidP="00166FDB">
      <w:pPr>
        <w:pStyle w:val="ListBullet2"/>
      </w:pPr>
      <w:r w:rsidRPr="00544A96">
        <w:t xml:space="preserve">Click </w:t>
      </w:r>
      <w:r w:rsidR="00B60B05">
        <w:t xml:space="preserve">the </w:t>
      </w:r>
      <w:r w:rsidRPr="00544A96">
        <w:t>Save.</w:t>
      </w:r>
    </w:p>
    <w:p w:rsidR="00544A96" w:rsidRDefault="00150780" w:rsidP="00544A96">
      <w:pPr>
        <w:pStyle w:val="Graphic"/>
      </w:pPr>
      <w:r>
        <w:rPr>
          <w:noProof/>
        </w:rPr>
        <w:drawing>
          <wp:inline distT="0" distB="0" distL="0" distR="0" wp14:anchorId="4D161D7F" wp14:editId="647674B7">
            <wp:extent cx="4824095" cy="2320387"/>
            <wp:effectExtent l="0" t="0" r="0" b="381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8414"/>
                    <a:stretch/>
                  </pic:blipFill>
                  <pic:spPr bwMode="auto">
                    <a:xfrm>
                      <a:off x="0" y="0"/>
                      <a:ext cx="4837623" cy="2326894"/>
                    </a:xfrm>
                    <a:prstGeom prst="rect">
                      <a:avLst/>
                    </a:prstGeom>
                    <a:noFill/>
                    <a:ln>
                      <a:noFill/>
                    </a:ln>
                    <a:extLst>
                      <a:ext uri="{53640926-AAD7-44D8-BBD7-CCE9431645EC}">
                        <a14:shadowObscured xmlns:a14="http://schemas.microsoft.com/office/drawing/2010/main"/>
                      </a:ext>
                    </a:extLst>
                  </pic:spPr>
                </pic:pic>
              </a:graphicData>
            </a:graphic>
          </wp:inline>
        </w:drawing>
      </w:r>
    </w:p>
    <w:p w:rsidR="002F4C91" w:rsidRDefault="002F4C91" w:rsidP="00041148">
      <w:pPr>
        <w:pStyle w:val="ListNumber2"/>
      </w:pPr>
      <w:r w:rsidRPr="002F4C91">
        <w:t>Now create the test environments by combining the s</w:t>
      </w:r>
      <w:r>
        <w:t>elected platforms.</w:t>
      </w:r>
    </w:p>
    <w:p w:rsidR="002F4C91" w:rsidRDefault="002F4C91" w:rsidP="00166FDB">
      <w:pPr>
        <w:pStyle w:val="ListBullet2"/>
      </w:pPr>
      <w:r w:rsidRPr="002F4C91">
        <w:t>On the Test Environment Tab click the Generate new tests environments button</w:t>
      </w:r>
      <w:r>
        <w:rPr>
          <w:noProof/>
        </w:rPr>
        <w:drawing>
          <wp:inline distT="0" distB="0" distL="0" distR="0" wp14:anchorId="2BDC9761" wp14:editId="48A8250D">
            <wp:extent cx="141472" cy="137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160498" cy="156383"/>
                    </a:xfrm>
                    <a:prstGeom prst="rect">
                      <a:avLst/>
                    </a:prstGeom>
                  </pic:spPr>
                </pic:pic>
              </a:graphicData>
            </a:graphic>
          </wp:inline>
        </w:drawing>
      </w:r>
      <w:r w:rsidRPr="002F4C91">
        <w:t>.</w:t>
      </w:r>
    </w:p>
    <w:p w:rsidR="00773D89" w:rsidRDefault="002F4C91" w:rsidP="00166FDB">
      <w:pPr>
        <w:pStyle w:val="ListBullet2"/>
      </w:pPr>
      <w:r w:rsidRPr="002F4C91">
        <w:t xml:space="preserve">In Step 1 of the Generate Test Environments view choose the platforms </w:t>
      </w:r>
      <w:r w:rsidR="00B60B05">
        <w:t xml:space="preserve">as per the requirement </w:t>
      </w:r>
      <w:r w:rsidRPr="002F4C91">
        <w:t xml:space="preserve">to use for </w:t>
      </w:r>
      <w:r w:rsidR="00B60B05">
        <w:t xml:space="preserve">the </w:t>
      </w:r>
      <w:r w:rsidRPr="002F4C91">
        <w:t>test environments and the coverage, which is how the combination of these platforms take</w:t>
      </w:r>
      <w:r w:rsidR="00C87B80">
        <w:t>s</w:t>
      </w:r>
      <w:r w:rsidRPr="002F4C91">
        <w:t xml:space="preserve"> place. Then click </w:t>
      </w:r>
      <w:proofErr w:type="gramStart"/>
      <w:r w:rsidRPr="002F4C91">
        <w:t>Next</w:t>
      </w:r>
      <w:proofErr w:type="gramEnd"/>
      <w:r w:rsidRPr="002F4C91">
        <w:t>.</w:t>
      </w:r>
    </w:p>
    <w:p w:rsidR="00773D89" w:rsidRDefault="00150780" w:rsidP="002F4C91">
      <w:pPr>
        <w:pStyle w:val="Graphic"/>
      </w:pPr>
      <w:r>
        <w:rPr>
          <w:noProof/>
        </w:rPr>
        <w:drawing>
          <wp:inline distT="0" distB="0" distL="0" distR="0" wp14:anchorId="479FE9EB" wp14:editId="5CDDAD84">
            <wp:extent cx="5066665" cy="2473628"/>
            <wp:effectExtent l="0" t="0" r="63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317"/>
                    <a:stretch/>
                  </pic:blipFill>
                  <pic:spPr bwMode="auto">
                    <a:xfrm>
                      <a:off x="0" y="0"/>
                      <a:ext cx="5075088" cy="2477740"/>
                    </a:xfrm>
                    <a:prstGeom prst="rect">
                      <a:avLst/>
                    </a:prstGeom>
                    <a:noFill/>
                    <a:ln>
                      <a:noFill/>
                    </a:ln>
                    <a:extLst>
                      <a:ext uri="{53640926-AAD7-44D8-BBD7-CCE9431645EC}">
                        <a14:shadowObscured xmlns:a14="http://schemas.microsoft.com/office/drawing/2010/main"/>
                      </a:ext>
                    </a:extLst>
                  </pic:spPr>
                </pic:pic>
              </a:graphicData>
            </a:graphic>
          </wp:inline>
        </w:drawing>
      </w:r>
    </w:p>
    <w:p w:rsidR="00773D89" w:rsidRDefault="002A6763" w:rsidP="00166FDB">
      <w:pPr>
        <w:pStyle w:val="ListBullet2"/>
      </w:pPr>
      <w:r w:rsidRPr="002A6763">
        <w:t>In Step 2 of the Generate Test Environment view, remove some undesired test environment configurations</w:t>
      </w:r>
      <w:r w:rsidR="00AB5BA5">
        <w:t xml:space="preserve"> as per the requirement</w:t>
      </w:r>
      <w:r w:rsidRPr="002A6763">
        <w:t>. In order to do this, select the test environments to remove and click the Remove button</w:t>
      </w:r>
      <w:r>
        <w:rPr>
          <w:noProof/>
        </w:rPr>
        <w:drawing>
          <wp:inline distT="0" distB="0" distL="0" distR="0" wp14:anchorId="6D2A1C9A" wp14:editId="03983E94">
            <wp:extent cx="93439" cy="106787"/>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105785" cy="120897"/>
                    </a:xfrm>
                    <a:prstGeom prst="rect">
                      <a:avLst/>
                    </a:prstGeom>
                  </pic:spPr>
                </pic:pic>
              </a:graphicData>
            </a:graphic>
          </wp:inline>
        </w:drawing>
      </w:r>
      <w:r>
        <w:rPr>
          <w:noProof/>
        </w:rPr>
        <w:t>.</w:t>
      </w:r>
    </w:p>
    <w:p w:rsidR="002A6763" w:rsidRDefault="00150780" w:rsidP="002A6763">
      <w:pPr>
        <w:pStyle w:val="Graphic"/>
      </w:pPr>
      <w:r>
        <w:rPr>
          <w:noProof/>
        </w:rPr>
        <w:lastRenderedPageBreak/>
        <w:drawing>
          <wp:inline distT="0" distB="0" distL="0" distR="0" wp14:anchorId="21406EC2" wp14:editId="3FE5CBD6">
            <wp:extent cx="4929263" cy="2380591"/>
            <wp:effectExtent l="0" t="0" r="508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cstate="print">
                      <a:lum/>
                      <a:extLst>
                        <a:ext uri="{28A0092B-C50C-407E-A947-70E740481C1C}">
                          <a14:useLocalDpi xmlns:a14="http://schemas.microsoft.com/office/drawing/2010/main" val="0"/>
                        </a:ext>
                      </a:extLst>
                    </a:blip>
                    <a:srcRect t="7820"/>
                    <a:stretch/>
                  </pic:blipFill>
                  <pic:spPr bwMode="auto">
                    <a:xfrm>
                      <a:off x="0" y="0"/>
                      <a:ext cx="4939238" cy="2385408"/>
                    </a:xfrm>
                    <a:prstGeom prst="rect">
                      <a:avLst/>
                    </a:prstGeom>
                    <a:noFill/>
                    <a:ln>
                      <a:noFill/>
                    </a:ln>
                    <a:extLst>
                      <a:ext uri="{53640926-AAD7-44D8-BBD7-CCE9431645EC}">
                        <a14:shadowObscured xmlns:a14="http://schemas.microsoft.com/office/drawing/2010/main"/>
                      </a:ext>
                    </a:extLst>
                  </pic:spPr>
                </pic:pic>
              </a:graphicData>
            </a:graphic>
          </wp:inline>
        </w:drawing>
      </w:r>
    </w:p>
    <w:p w:rsidR="002A6763" w:rsidRDefault="002A6763" w:rsidP="00166FDB">
      <w:pPr>
        <w:pStyle w:val="ListBullet2"/>
      </w:pPr>
      <w:r w:rsidRPr="002A6763">
        <w:t>Click Finish. On the Test Environment tab</w:t>
      </w:r>
      <w:r w:rsidR="00C87B80">
        <w:t>,</w:t>
      </w:r>
      <w:r w:rsidRPr="002A6763">
        <w:t xml:space="preserve"> see the list of </w:t>
      </w:r>
      <w:r w:rsidR="005F0645">
        <w:t>the</w:t>
      </w:r>
      <w:r w:rsidRPr="002A6763">
        <w:t xml:space="preserve"> test environments; further edit them by adding descriptions to each test environment. </w:t>
      </w:r>
      <w:r w:rsidR="005F0645">
        <w:t>A</w:t>
      </w:r>
      <w:r w:rsidRPr="002A6763">
        <w:t>dd more test environments or remove any test enviro</w:t>
      </w:r>
      <w:r>
        <w:t>nment</w:t>
      </w:r>
      <w:r w:rsidR="005F0645">
        <w:t>, as per the requirement</w:t>
      </w:r>
      <w:r>
        <w:t>.</w:t>
      </w:r>
    </w:p>
    <w:p w:rsidR="002A6763" w:rsidRDefault="002A6763" w:rsidP="00166FDB">
      <w:pPr>
        <w:pStyle w:val="ListBullet2"/>
      </w:pPr>
      <w:r w:rsidRPr="002A6763">
        <w:t xml:space="preserve">Click </w:t>
      </w:r>
      <w:r w:rsidR="005F0645">
        <w:t xml:space="preserve">the </w:t>
      </w:r>
      <w:r w:rsidRPr="002A6763">
        <w:t>Save.</w:t>
      </w:r>
    </w:p>
    <w:p w:rsidR="002A6763" w:rsidRDefault="002A6763" w:rsidP="00166FDB">
      <w:pPr>
        <w:pStyle w:val="ListBullet2"/>
        <w:numPr>
          <w:ilvl w:val="0"/>
          <w:numId w:val="0"/>
        </w:numPr>
        <w:ind w:left="720"/>
      </w:pPr>
    </w:p>
    <w:p w:rsidR="00C64AA6" w:rsidRPr="003704A3" w:rsidRDefault="002A6763" w:rsidP="002C724D">
      <w:pPr>
        <w:pStyle w:val="Heading2"/>
      </w:pPr>
      <w:bookmarkStart w:id="20" w:name="_Toc475034015"/>
      <w:r w:rsidRPr="002A6763">
        <w:t>Adding Requirements</w:t>
      </w:r>
      <w:bookmarkEnd w:id="20"/>
    </w:p>
    <w:p w:rsidR="0010575C" w:rsidRDefault="0010575C" w:rsidP="005B34A3">
      <w:pPr>
        <w:pStyle w:val="ListNumber2"/>
        <w:numPr>
          <w:ilvl w:val="0"/>
          <w:numId w:val="13"/>
        </w:numPr>
      </w:pPr>
      <w:r w:rsidRPr="0010575C">
        <w:t>Expand the Requirements Menu, click Create Requirement.</w:t>
      </w:r>
    </w:p>
    <w:p w:rsidR="0010575C" w:rsidRDefault="0010575C" w:rsidP="005B34A3">
      <w:pPr>
        <w:pStyle w:val="ListNumber2"/>
      </w:pPr>
      <w:r w:rsidRPr="0010575C">
        <w:t xml:space="preserve">On the Create Requirement View fill the attributes and click Finish. This will create a new Requirement on another Rational Tool called Rational Requirements Composer. </w:t>
      </w:r>
      <w:r w:rsidR="005F0645">
        <w:t>T</w:t>
      </w:r>
      <w:r w:rsidRPr="0010575C">
        <w:t xml:space="preserve">est all the Requirements in </w:t>
      </w:r>
      <w:r w:rsidR="005F0645">
        <w:t>the</w:t>
      </w:r>
      <w:r w:rsidRPr="0010575C">
        <w:t xml:space="preserve"> Rational Requirements Composer project.</w:t>
      </w:r>
    </w:p>
    <w:p w:rsidR="00C64AA6" w:rsidRDefault="00C64AA6" w:rsidP="00BB0B1C">
      <w:pPr>
        <w:pStyle w:val="Paragraph1"/>
      </w:pPr>
    </w:p>
    <w:p w:rsidR="00776CA4" w:rsidRDefault="00150780" w:rsidP="00776CA4">
      <w:pPr>
        <w:pStyle w:val="Graphic"/>
      </w:pPr>
      <w:r>
        <w:rPr>
          <w:noProof/>
        </w:rPr>
        <w:drawing>
          <wp:inline distT="0" distB="0" distL="0" distR="0" wp14:anchorId="3DB13FB1" wp14:editId="53E5404B">
            <wp:extent cx="5008321" cy="2437422"/>
            <wp:effectExtent l="0" t="0" r="190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237"/>
                    <a:stretch/>
                  </pic:blipFill>
                  <pic:spPr bwMode="auto">
                    <a:xfrm>
                      <a:off x="0" y="0"/>
                      <a:ext cx="5014511" cy="2440435"/>
                    </a:xfrm>
                    <a:prstGeom prst="rect">
                      <a:avLst/>
                    </a:prstGeom>
                    <a:noFill/>
                    <a:ln>
                      <a:noFill/>
                    </a:ln>
                    <a:extLst>
                      <a:ext uri="{53640926-AAD7-44D8-BBD7-CCE9431645EC}">
                        <a14:shadowObscured xmlns:a14="http://schemas.microsoft.com/office/drawing/2010/main"/>
                      </a:ext>
                    </a:extLst>
                  </pic:spPr>
                </pic:pic>
              </a:graphicData>
            </a:graphic>
          </wp:inline>
        </w:drawing>
      </w:r>
    </w:p>
    <w:p w:rsidR="00776CA4" w:rsidRDefault="00776CA4" w:rsidP="005B34A3">
      <w:pPr>
        <w:pStyle w:val="ListNumber2"/>
      </w:pPr>
      <w:r w:rsidRPr="00776CA4">
        <w:t xml:space="preserve">Repeat steps 1 and 2 in order to add all the requirements </w:t>
      </w:r>
      <w:r w:rsidR="005F0645">
        <w:t>for</w:t>
      </w:r>
      <w:r w:rsidRPr="00776CA4">
        <w:t xml:space="preserve"> test.</w:t>
      </w:r>
    </w:p>
    <w:p w:rsidR="00776CA4" w:rsidRDefault="00C87B80" w:rsidP="005B34A3">
      <w:pPr>
        <w:pStyle w:val="ListNumber2"/>
      </w:pPr>
      <w:r>
        <w:t>To</w:t>
      </w:r>
      <w:r w:rsidRPr="00C87B80">
        <w:t xml:space="preserve"> </w:t>
      </w:r>
      <w:r w:rsidRPr="00776CA4">
        <w:t>further edit, add and remove Requirements</w:t>
      </w:r>
      <w:r>
        <w:t xml:space="preserve">, </w:t>
      </w:r>
      <w:r w:rsidR="00776CA4" w:rsidRPr="00776CA4">
        <w:t>expand the Requirements Menu and click View Requirements</w:t>
      </w:r>
      <w:r w:rsidR="005F0645">
        <w:t>,</w:t>
      </w:r>
      <w:r w:rsidR="00776CA4" w:rsidRPr="00776CA4">
        <w:t xml:space="preserve"> </w:t>
      </w:r>
      <w:r>
        <w:t>in which opens</w:t>
      </w:r>
      <w:r w:rsidR="00776CA4" w:rsidRPr="00776CA4">
        <w:t xml:space="preserve"> the Rational Requirements Composer.</w:t>
      </w:r>
    </w:p>
    <w:p w:rsidR="00C64AA6" w:rsidRPr="003704A3" w:rsidRDefault="00776CA4" w:rsidP="002C724D">
      <w:pPr>
        <w:pStyle w:val="Heading2"/>
      </w:pPr>
      <w:bookmarkStart w:id="21" w:name="_Toc475034016"/>
      <w:r w:rsidRPr="00776CA4">
        <w:lastRenderedPageBreak/>
        <w:t>Adding Test Cases</w:t>
      </w:r>
      <w:bookmarkEnd w:id="21"/>
    </w:p>
    <w:p w:rsidR="00776CA4" w:rsidRDefault="00776CA4" w:rsidP="005B34A3">
      <w:pPr>
        <w:pStyle w:val="ListNumber2"/>
        <w:numPr>
          <w:ilvl w:val="0"/>
          <w:numId w:val="14"/>
        </w:numPr>
      </w:pPr>
      <w:r w:rsidRPr="00776CA4">
        <w:t>Go back to Test Plan.</w:t>
      </w:r>
    </w:p>
    <w:p w:rsidR="00776CA4" w:rsidRDefault="00776CA4" w:rsidP="005B34A3">
      <w:pPr>
        <w:pStyle w:val="ListNumber2"/>
      </w:pPr>
      <w:r w:rsidRPr="00776CA4">
        <w:t>Click Test Cases.</w:t>
      </w:r>
    </w:p>
    <w:p w:rsidR="00776CA4" w:rsidRDefault="00776CA4" w:rsidP="005B34A3">
      <w:pPr>
        <w:pStyle w:val="ListNumber2"/>
        <w:rPr>
          <w:noProof/>
        </w:rPr>
      </w:pPr>
      <w:r w:rsidRPr="00776CA4">
        <w:t>Click the Create Test Case button</w:t>
      </w:r>
      <w:r>
        <w:rPr>
          <w:noProof/>
        </w:rPr>
        <w:drawing>
          <wp:inline distT="0" distB="0" distL="0" distR="0" wp14:anchorId="429B1987" wp14:editId="532F1666">
            <wp:extent cx="140246" cy="1402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147809" cy="147809"/>
                    </a:xfrm>
                    <a:prstGeom prst="rect">
                      <a:avLst/>
                    </a:prstGeom>
                  </pic:spPr>
                </pic:pic>
              </a:graphicData>
            </a:graphic>
          </wp:inline>
        </w:drawing>
      </w:r>
      <w:r>
        <w:rPr>
          <w:noProof/>
        </w:rPr>
        <w:t>.</w:t>
      </w:r>
    </w:p>
    <w:p w:rsidR="00CF4ADB" w:rsidRDefault="00776CA4" w:rsidP="005B34A3">
      <w:pPr>
        <w:pStyle w:val="ListNumber2"/>
      </w:pPr>
      <w:r w:rsidRPr="00776CA4">
        <w:t xml:space="preserve">On the create Test Case view add a Name and a Description for the Test case. Add a Weight. This weight </w:t>
      </w:r>
      <w:r w:rsidR="00CF4ADB">
        <w:t>indicates the complexity (and consequently, the duration) of the test</w:t>
      </w:r>
      <w:r w:rsidRPr="00776CA4">
        <w:t xml:space="preserve">. </w:t>
      </w:r>
      <w:r w:rsidR="00CF4ADB">
        <w:t xml:space="preserve">See section </w:t>
      </w:r>
      <w:r w:rsidR="00BF0B37">
        <w:fldChar w:fldCharType="begin"/>
      </w:r>
      <w:r w:rsidR="00CF4ADB">
        <w:instrText xml:space="preserve"> REF _Ref476235990 \r \h </w:instrText>
      </w:r>
      <w:r w:rsidR="00BF0B37">
        <w:fldChar w:fldCharType="separate"/>
      </w:r>
      <w:r w:rsidR="00CF4ADB">
        <w:t>8.1</w:t>
      </w:r>
      <w:r w:rsidR="00BF0B37">
        <w:fldChar w:fldCharType="end"/>
      </w:r>
      <w:r w:rsidR="00CF4ADB">
        <w:t xml:space="preserve">, </w:t>
      </w:r>
      <w:r w:rsidR="00BF0B37">
        <w:fldChar w:fldCharType="begin"/>
      </w:r>
      <w:r w:rsidR="00CF4ADB">
        <w:instrText xml:space="preserve"> REF _Ref476236017 \h </w:instrText>
      </w:r>
      <w:r w:rsidR="00BF0B37">
        <w:fldChar w:fldCharType="separate"/>
      </w:r>
      <w:r w:rsidR="00CF4ADB" w:rsidRPr="007C7D05">
        <w:t>Defining Weight</w:t>
      </w:r>
      <w:r w:rsidR="00BF0B37">
        <w:fldChar w:fldCharType="end"/>
      </w:r>
      <w:r w:rsidR="00CF4ADB">
        <w:t>, for more information about the weight of a test case.</w:t>
      </w:r>
    </w:p>
    <w:p w:rsidR="00776CA4" w:rsidRDefault="00776CA4" w:rsidP="005B34A3">
      <w:pPr>
        <w:pStyle w:val="ListNumber2"/>
      </w:pPr>
      <w:r w:rsidRPr="00776CA4">
        <w:t>Choose the template (for now Default Test Case Template) and click OK.</w:t>
      </w:r>
    </w:p>
    <w:p w:rsidR="00C64AA6" w:rsidRDefault="00150780" w:rsidP="00084960">
      <w:pPr>
        <w:pStyle w:val="Graphic"/>
      </w:pPr>
      <w:r>
        <w:rPr>
          <w:noProof/>
        </w:rPr>
        <w:drawing>
          <wp:inline distT="0" distB="0" distL="0" distR="0" wp14:anchorId="2D23205C" wp14:editId="379D21B2">
            <wp:extent cx="4693364" cy="2259128"/>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8721"/>
                    <a:stretch/>
                  </pic:blipFill>
                  <pic:spPr bwMode="auto">
                    <a:xfrm>
                      <a:off x="0" y="0"/>
                      <a:ext cx="4705167" cy="2264809"/>
                    </a:xfrm>
                    <a:prstGeom prst="rect">
                      <a:avLst/>
                    </a:prstGeom>
                    <a:noFill/>
                    <a:ln>
                      <a:noFill/>
                    </a:ln>
                    <a:extLst>
                      <a:ext uri="{53640926-AAD7-44D8-BBD7-CCE9431645EC}">
                        <a14:shadowObscured xmlns:a14="http://schemas.microsoft.com/office/drawing/2010/main"/>
                      </a:ext>
                    </a:extLst>
                  </pic:spPr>
                </pic:pic>
              </a:graphicData>
            </a:graphic>
          </wp:inline>
        </w:drawing>
      </w:r>
    </w:p>
    <w:p w:rsidR="00084960" w:rsidRDefault="00A44E23" w:rsidP="005B34A3">
      <w:pPr>
        <w:pStyle w:val="ListNumber2"/>
      </w:pPr>
      <w:r w:rsidRPr="00A44E23">
        <w:t xml:space="preserve">Click </w:t>
      </w:r>
      <w:r w:rsidR="00892FB7">
        <w:t xml:space="preserve">the </w:t>
      </w:r>
      <w:r w:rsidRPr="00A44E23">
        <w:t>Save.</w:t>
      </w:r>
    </w:p>
    <w:p w:rsidR="00A44E23" w:rsidRDefault="00A44E23" w:rsidP="005B34A3">
      <w:pPr>
        <w:pStyle w:val="ListNumber2"/>
      </w:pPr>
      <w:r w:rsidRPr="00A44E23">
        <w:t xml:space="preserve">Click the ID or the Name of </w:t>
      </w:r>
      <w:r w:rsidR="001E5C1C">
        <w:t>the</w:t>
      </w:r>
      <w:r w:rsidRPr="00A44E23">
        <w:t xml:space="preserve"> test case to open the Test Case View. In the Test Case View </w:t>
      </w:r>
      <w:r w:rsidR="001E5C1C">
        <w:t xml:space="preserve">and </w:t>
      </w:r>
      <w:r w:rsidRPr="00A44E23">
        <w:t>see the following:</w:t>
      </w:r>
    </w:p>
    <w:p w:rsidR="00A44E23" w:rsidRDefault="00C87B80" w:rsidP="00166FDB">
      <w:pPr>
        <w:pStyle w:val="ListBullet2"/>
      </w:pPr>
      <w:r>
        <w:t>T</w:t>
      </w:r>
      <w:r w:rsidR="00A44E23">
        <w:t xml:space="preserve">he attributes of name, action, owner, priority, owner </w:t>
      </w:r>
      <w:r w:rsidR="001E5C1C">
        <w:t xml:space="preserve">in the overview section </w:t>
      </w:r>
      <w:r w:rsidR="00A44E23">
        <w:t>and description of the test case.</w:t>
      </w:r>
      <w:r>
        <w:t xml:space="preserve"> Edit these attributes, if necessary.</w:t>
      </w:r>
    </w:p>
    <w:p w:rsidR="00A44E23" w:rsidRDefault="005C3491" w:rsidP="00166FDB">
      <w:pPr>
        <w:pStyle w:val="ListBullet2"/>
      </w:pPr>
      <w:r>
        <w:t>A</w:t>
      </w:r>
      <w:r w:rsidR="00A44E23">
        <w:t>ll the sections of the test case</w:t>
      </w:r>
      <w:r w:rsidR="001E5C1C">
        <w:t xml:space="preserve"> in the table of contents on the left column</w:t>
      </w:r>
      <w:r w:rsidR="00A44E23">
        <w:t xml:space="preserve">. </w:t>
      </w:r>
      <w:r w:rsidR="001E5C1C">
        <w:t>C</w:t>
      </w:r>
      <w:r w:rsidR="00A44E23">
        <w:t xml:space="preserve">lick Manage Sections </w:t>
      </w:r>
      <w:r w:rsidR="001E5C1C">
        <w:t>to</w:t>
      </w:r>
      <w:r w:rsidR="00A44E23">
        <w:t xml:space="preserve"> add, remove, create and edit sections </w:t>
      </w:r>
      <w:r w:rsidR="001E5C1C">
        <w:t>as per the requirement</w:t>
      </w:r>
      <w:r w:rsidR="00A44E23">
        <w:t>.</w:t>
      </w:r>
    </w:p>
    <w:p w:rsidR="00A44E23" w:rsidRDefault="005C3491" w:rsidP="00166FDB">
      <w:pPr>
        <w:pStyle w:val="ListBullet2"/>
      </w:pPr>
      <w:r>
        <w:t>T</w:t>
      </w:r>
      <w:r w:rsidR="00A44E23">
        <w:t xml:space="preserve">he working area of each section </w:t>
      </w:r>
      <w:r w:rsidR="00EA19E4">
        <w:t>in the section detail and</w:t>
      </w:r>
      <w:r w:rsidR="00A44E23">
        <w:t xml:space="preserve"> click </w:t>
      </w:r>
      <w:r w:rsidR="00EA19E4">
        <w:t xml:space="preserve">to </w:t>
      </w:r>
      <w:r w:rsidR="00A44E23">
        <w:t>open from the table of contents.</w:t>
      </w:r>
    </w:p>
    <w:p w:rsidR="00084960" w:rsidRDefault="00150780" w:rsidP="00670DA1">
      <w:pPr>
        <w:pStyle w:val="Graphic"/>
      </w:pPr>
      <w:r>
        <w:rPr>
          <w:noProof/>
        </w:rPr>
        <w:lastRenderedPageBreak/>
        <w:drawing>
          <wp:inline distT="0" distB="0" distL="0" distR="0" wp14:anchorId="72A9C159" wp14:editId="756B7421">
            <wp:extent cx="4757485" cy="2298357"/>
            <wp:effectExtent l="0" t="0" r="508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8692"/>
                    <a:stretch/>
                  </pic:blipFill>
                  <pic:spPr bwMode="auto">
                    <a:xfrm>
                      <a:off x="0" y="0"/>
                      <a:ext cx="4768194" cy="2303531"/>
                    </a:xfrm>
                    <a:prstGeom prst="rect">
                      <a:avLst/>
                    </a:prstGeom>
                    <a:noFill/>
                    <a:ln>
                      <a:noFill/>
                    </a:ln>
                    <a:extLst>
                      <a:ext uri="{53640926-AAD7-44D8-BBD7-CCE9431645EC}">
                        <a14:shadowObscured xmlns:a14="http://schemas.microsoft.com/office/drawing/2010/main"/>
                      </a:ext>
                    </a:extLst>
                  </pic:spPr>
                </pic:pic>
              </a:graphicData>
            </a:graphic>
          </wp:inline>
        </w:drawing>
      </w:r>
    </w:p>
    <w:p w:rsidR="00670DA1" w:rsidRDefault="00670DA1" w:rsidP="005B34A3">
      <w:pPr>
        <w:pStyle w:val="ListNumber2"/>
      </w:pPr>
      <w:r>
        <w:t xml:space="preserve">First, link </w:t>
      </w:r>
      <w:r w:rsidR="00EA19E4">
        <w:t>the</w:t>
      </w:r>
      <w:r>
        <w:t xml:space="preserve"> Test Case to one or more Requirements:</w:t>
      </w:r>
    </w:p>
    <w:p w:rsidR="00670DA1" w:rsidRDefault="00670DA1" w:rsidP="00166FDB">
      <w:pPr>
        <w:pStyle w:val="ListBullet2"/>
      </w:pPr>
      <w:r>
        <w:t>Click Requirement Links.</w:t>
      </w:r>
    </w:p>
    <w:p w:rsidR="00670DA1" w:rsidRDefault="00670DA1" w:rsidP="00166FDB">
      <w:pPr>
        <w:pStyle w:val="ListBullet2"/>
      </w:pPr>
      <w:r>
        <w:t xml:space="preserve">Click the Add new Links </w:t>
      </w:r>
      <w:r w:rsidR="00882E88">
        <w:t>Button</w:t>
      </w:r>
      <w:r w:rsidR="00882E88">
        <w:rPr>
          <w:noProof/>
        </w:rPr>
        <w:drawing>
          <wp:inline distT="0" distB="0" distL="0" distR="0" wp14:anchorId="69FE4C6B" wp14:editId="5BC698EF">
            <wp:extent cx="137674" cy="132757"/>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145146" cy="139962"/>
                    </a:xfrm>
                    <a:prstGeom prst="rect">
                      <a:avLst/>
                    </a:prstGeom>
                  </pic:spPr>
                </pic:pic>
              </a:graphicData>
            </a:graphic>
          </wp:inline>
        </w:drawing>
      </w:r>
      <w:r>
        <w:t>.</w:t>
      </w:r>
    </w:p>
    <w:p w:rsidR="00670DA1" w:rsidRDefault="00670DA1" w:rsidP="00166FDB">
      <w:pPr>
        <w:pStyle w:val="ListBullet2"/>
      </w:pPr>
      <w:r>
        <w:t>On the Requirements Links View find the Requirement(s) to test using these</w:t>
      </w:r>
      <w:r w:rsidR="00EA19E4">
        <w:t>, as per the requirement</w:t>
      </w:r>
      <w:r>
        <w:t xml:space="preserve"> Test Case and click OK.</w:t>
      </w:r>
    </w:p>
    <w:p w:rsidR="00670DA1" w:rsidRDefault="00150780" w:rsidP="0004548A">
      <w:pPr>
        <w:pStyle w:val="Graphic"/>
      </w:pPr>
      <w:r>
        <w:rPr>
          <w:noProof/>
        </w:rPr>
        <w:drawing>
          <wp:inline distT="0" distB="0" distL="0" distR="0" wp14:anchorId="75E05916" wp14:editId="3AC6A10C">
            <wp:extent cx="4890704" cy="2380062"/>
            <wp:effectExtent l="0" t="0" r="571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8021"/>
                    <a:stretch/>
                  </pic:blipFill>
                  <pic:spPr bwMode="auto">
                    <a:xfrm>
                      <a:off x="0" y="0"/>
                      <a:ext cx="4899978" cy="2384575"/>
                    </a:xfrm>
                    <a:prstGeom prst="rect">
                      <a:avLst/>
                    </a:prstGeom>
                    <a:noFill/>
                    <a:ln>
                      <a:noFill/>
                    </a:ln>
                    <a:extLst>
                      <a:ext uri="{53640926-AAD7-44D8-BBD7-CCE9431645EC}">
                        <a14:shadowObscured xmlns:a14="http://schemas.microsoft.com/office/drawing/2010/main"/>
                      </a:ext>
                    </a:extLst>
                  </pic:spPr>
                </pic:pic>
              </a:graphicData>
            </a:graphic>
          </wp:inline>
        </w:drawing>
      </w:r>
    </w:p>
    <w:p w:rsidR="0004548A" w:rsidRDefault="0004548A" w:rsidP="005B34A3">
      <w:pPr>
        <w:pStyle w:val="ListNumber2"/>
      </w:pPr>
      <w:r w:rsidRPr="0004548A">
        <w:t>Now</w:t>
      </w:r>
      <w:r w:rsidR="00EA19E4">
        <w:t>,</w:t>
      </w:r>
      <w:r w:rsidRPr="0004548A">
        <w:t xml:space="preserve"> add test scripts for the different scenarios of </w:t>
      </w:r>
      <w:r w:rsidR="00EA19E4">
        <w:t>the</w:t>
      </w:r>
      <w:r w:rsidRPr="0004548A">
        <w:t xml:space="preserve"> test case. On Rational Quality Manager</w:t>
      </w:r>
      <w:r w:rsidR="00EA19E4">
        <w:t>,</w:t>
      </w:r>
      <w:r w:rsidRPr="0004548A">
        <w:t xml:space="preserve"> create both manual test scripts and automated scripts. Since</w:t>
      </w:r>
      <w:r>
        <w:t xml:space="preserve"> </w:t>
      </w:r>
      <w:r w:rsidR="00EA19E4">
        <w:t xml:space="preserve">the </w:t>
      </w:r>
      <w:r w:rsidRPr="0004548A">
        <w:t>project is not linked to an automatic testing tool</w:t>
      </w:r>
      <w:r w:rsidR="00C07094">
        <w:t>.</w:t>
      </w:r>
      <w:r w:rsidRPr="0004548A">
        <w:t xml:space="preserve"> </w:t>
      </w:r>
      <w:r w:rsidR="00C07094">
        <w:t>F</w:t>
      </w:r>
      <w:r w:rsidRPr="0004548A">
        <w:t>ocus on manual test scripts. In order to a</w:t>
      </w:r>
      <w:r w:rsidR="005C3491">
        <w:t>dd</w:t>
      </w:r>
      <w:r w:rsidRPr="0004548A">
        <w:t xml:space="preserve"> a test script perform the following steps:</w:t>
      </w:r>
    </w:p>
    <w:p w:rsidR="0004548A" w:rsidRDefault="0004548A" w:rsidP="00166FDB">
      <w:pPr>
        <w:pStyle w:val="ListBullet2"/>
      </w:pPr>
      <w:r>
        <w:t xml:space="preserve">Click </w:t>
      </w:r>
      <w:r w:rsidR="00C07094">
        <w:t xml:space="preserve">the </w:t>
      </w:r>
      <w:r>
        <w:t>Test Scripts.</w:t>
      </w:r>
    </w:p>
    <w:p w:rsidR="0004548A" w:rsidRDefault="0004548A" w:rsidP="00166FDB">
      <w:pPr>
        <w:pStyle w:val="ListBullet2"/>
      </w:pPr>
      <w:r>
        <w:t xml:space="preserve">Click the Create New Test Script </w:t>
      </w:r>
      <w:r w:rsidR="00882E88">
        <w:t>button</w:t>
      </w:r>
      <w:r w:rsidR="00882E88">
        <w:rPr>
          <w:noProof/>
        </w:rPr>
        <w:drawing>
          <wp:inline distT="0" distB="0" distL="0" distR="0" wp14:anchorId="58F6CEA4" wp14:editId="0F624E49">
            <wp:extent cx="158302" cy="1583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73166" cy="173166"/>
                    </a:xfrm>
                    <a:prstGeom prst="rect">
                      <a:avLst/>
                    </a:prstGeom>
                  </pic:spPr>
                </pic:pic>
              </a:graphicData>
            </a:graphic>
          </wp:inline>
        </w:drawing>
      </w:r>
      <w:r>
        <w:t>.</w:t>
      </w:r>
    </w:p>
    <w:p w:rsidR="0004548A" w:rsidRDefault="0004548A" w:rsidP="00166FDB">
      <w:pPr>
        <w:pStyle w:val="ListBullet2"/>
      </w:pPr>
      <w:r>
        <w:t xml:space="preserve">Add a Name and </w:t>
      </w:r>
      <w:r w:rsidR="00882E88">
        <w:t>Description</w:t>
      </w:r>
      <w:r>
        <w:t xml:space="preserve"> for </w:t>
      </w:r>
      <w:r w:rsidR="00C07094">
        <w:t>the</w:t>
      </w:r>
      <w:r>
        <w:t xml:space="preserve"> test script and click OK.</w:t>
      </w:r>
    </w:p>
    <w:p w:rsidR="0004548A" w:rsidRDefault="0004548A" w:rsidP="00166FDB">
      <w:pPr>
        <w:pStyle w:val="ListBullet2"/>
      </w:pPr>
      <w:r>
        <w:t xml:space="preserve">Click </w:t>
      </w:r>
      <w:r w:rsidR="00C07094">
        <w:t xml:space="preserve">the </w:t>
      </w:r>
      <w:r>
        <w:t>Save.</w:t>
      </w:r>
    </w:p>
    <w:p w:rsidR="0004548A" w:rsidRDefault="0004548A" w:rsidP="00166FDB">
      <w:pPr>
        <w:pStyle w:val="ListBullet2"/>
      </w:pPr>
      <w:r>
        <w:t xml:space="preserve">Click the ID or the Name of </w:t>
      </w:r>
      <w:r w:rsidR="00C07094">
        <w:t xml:space="preserve">the </w:t>
      </w:r>
      <w:r>
        <w:t>test script to open the Test Script View. On the Test Script View</w:t>
      </w:r>
      <w:r w:rsidR="00C07094">
        <w:t>,</w:t>
      </w:r>
      <w:r>
        <w:t xml:space="preserve"> see</w:t>
      </w:r>
      <w:r w:rsidR="005C3491">
        <w:t>:</w:t>
      </w:r>
    </w:p>
    <w:p w:rsidR="00150780" w:rsidRDefault="005C3491" w:rsidP="005B34A3">
      <w:pPr>
        <w:pStyle w:val="ListBullet2"/>
        <w:tabs>
          <w:tab w:val="num" w:pos="1800"/>
        </w:tabs>
        <w:ind w:left="1800"/>
      </w:pPr>
      <w:proofErr w:type="gramStart"/>
      <w:r>
        <w:t>an</w:t>
      </w:r>
      <w:proofErr w:type="gramEnd"/>
      <w:r>
        <w:t xml:space="preserve"> Overview Section </w:t>
      </w:r>
      <w:r w:rsidR="004A6179">
        <w:t xml:space="preserve">where you can </w:t>
      </w:r>
      <w:r>
        <w:t xml:space="preserve">change the Action, Owner, Test Data and Description of the Test Script. </w:t>
      </w:r>
    </w:p>
    <w:p w:rsidR="00150780" w:rsidRDefault="005C3491" w:rsidP="005B34A3">
      <w:pPr>
        <w:pStyle w:val="ListBullet2"/>
        <w:tabs>
          <w:tab w:val="num" w:pos="1800"/>
        </w:tabs>
        <w:ind w:left="1800"/>
      </w:pPr>
      <w:r>
        <w:lastRenderedPageBreak/>
        <w:t>A Summary Section where</w:t>
      </w:r>
      <w:r w:rsidR="004A6179">
        <w:t xml:space="preserve"> you can</w:t>
      </w:r>
      <w:r>
        <w:t xml:space="preserve"> change the Func</w:t>
      </w:r>
      <w:r w:rsidR="008A6701">
        <w:t>tion and Test Phase attributes.</w:t>
      </w:r>
    </w:p>
    <w:p w:rsidR="00150780" w:rsidRDefault="005C3491" w:rsidP="005B34A3">
      <w:pPr>
        <w:pStyle w:val="ListBullet2"/>
        <w:tabs>
          <w:tab w:val="num" w:pos="1800"/>
        </w:tabs>
        <w:ind w:left="1800"/>
      </w:pPr>
      <w:r>
        <w:t xml:space="preserve">The Formal Review Section </w:t>
      </w:r>
      <w:r w:rsidR="004A6179">
        <w:t xml:space="preserve">where you can </w:t>
      </w:r>
      <w:r>
        <w:t xml:space="preserve">add reviewers and comments. </w:t>
      </w:r>
    </w:p>
    <w:p w:rsidR="00150780" w:rsidRDefault="005C3491" w:rsidP="005B34A3">
      <w:pPr>
        <w:pStyle w:val="ListBullet2"/>
        <w:tabs>
          <w:tab w:val="num" w:pos="1800"/>
        </w:tabs>
        <w:ind w:left="1800"/>
      </w:pPr>
      <w:r>
        <w:t>Finally, the Manual Steps Section</w:t>
      </w:r>
    </w:p>
    <w:p w:rsidR="00670DA1" w:rsidRDefault="0004548A" w:rsidP="00166FDB">
      <w:pPr>
        <w:pStyle w:val="ListBullet2"/>
      </w:pPr>
      <w:r>
        <w:t>Click to Add Step. For each step on the script</w:t>
      </w:r>
      <w:r w:rsidR="005C3491">
        <w:t>,</w:t>
      </w:r>
      <w:r>
        <w:t xml:space="preserve"> the main attributes are a Description and the Expected Results. Each of the sections is a Rich Text editor view, so add more information such as attachments, images, comments, etc. </w:t>
      </w:r>
    </w:p>
    <w:p w:rsidR="00DB7A17" w:rsidRPr="00C64AA6" w:rsidRDefault="00DB7A17" w:rsidP="00166FDB">
      <w:pPr>
        <w:pStyle w:val="ListBullet2"/>
      </w:pPr>
      <w:r>
        <w:t>Add all the steps of the current test script.</w:t>
      </w:r>
    </w:p>
    <w:bookmarkEnd w:id="9"/>
    <w:p w:rsidR="003704A3" w:rsidRDefault="00150780" w:rsidP="00882E88">
      <w:pPr>
        <w:pStyle w:val="Graphic"/>
      </w:pPr>
      <w:r>
        <w:rPr>
          <w:noProof/>
        </w:rPr>
        <w:drawing>
          <wp:inline distT="0" distB="0" distL="0" distR="0" wp14:anchorId="1EE53516" wp14:editId="5A325B5E">
            <wp:extent cx="5088102" cy="24851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907"/>
                    <a:stretch/>
                  </pic:blipFill>
                  <pic:spPr bwMode="auto">
                    <a:xfrm>
                      <a:off x="0" y="0"/>
                      <a:ext cx="5096387" cy="2489195"/>
                    </a:xfrm>
                    <a:prstGeom prst="rect">
                      <a:avLst/>
                    </a:prstGeom>
                    <a:noFill/>
                    <a:ln>
                      <a:noFill/>
                    </a:ln>
                    <a:extLst>
                      <a:ext uri="{53640926-AAD7-44D8-BBD7-CCE9431645EC}">
                        <a14:shadowObscured xmlns:a14="http://schemas.microsoft.com/office/drawing/2010/main"/>
                      </a:ext>
                    </a:extLst>
                  </pic:spPr>
                </pic:pic>
              </a:graphicData>
            </a:graphic>
          </wp:inline>
        </w:drawing>
      </w:r>
    </w:p>
    <w:p w:rsidR="00882E88" w:rsidRDefault="00882E88" w:rsidP="00166FDB">
      <w:pPr>
        <w:pStyle w:val="ListBullet2"/>
      </w:pPr>
      <w:r w:rsidRPr="00882E88">
        <w:t>Click Save.</w:t>
      </w:r>
    </w:p>
    <w:p w:rsidR="00882E88" w:rsidRDefault="00882E88" w:rsidP="00166FDB">
      <w:pPr>
        <w:pStyle w:val="ListBullet2"/>
      </w:pPr>
      <w:r w:rsidRPr="00882E88">
        <w:t xml:space="preserve">Repeat steps </w:t>
      </w:r>
      <w:r w:rsidR="00E73BDF">
        <w:t>“Create New Test Script button”</w:t>
      </w:r>
      <w:r w:rsidRPr="00882E88">
        <w:t xml:space="preserve"> to </w:t>
      </w:r>
      <w:r w:rsidR="00E73BDF">
        <w:t>“</w:t>
      </w:r>
      <w:r w:rsidR="00E73BDF" w:rsidRPr="00882E88">
        <w:t>Save</w:t>
      </w:r>
      <w:r w:rsidR="00E73BDF">
        <w:t>”</w:t>
      </w:r>
      <w:r w:rsidRPr="00882E88">
        <w:t xml:space="preserve"> in order to add all the desired test scripts.</w:t>
      </w:r>
    </w:p>
    <w:p w:rsidR="00882E88" w:rsidRDefault="00882E88">
      <w:pPr>
        <w:rPr>
          <w:rFonts w:ascii="Calibri" w:hAnsi="Calibri" w:cs="Calibri"/>
          <w:sz w:val="22"/>
        </w:rPr>
      </w:pPr>
    </w:p>
    <w:p w:rsidR="00882E88" w:rsidRDefault="00E611BA" w:rsidP="002C724D">
      <w:pPr>
        <w:pStyle w:val="Heading2"/>
      </w:pPr>
      <w:bookmarkStart w:id="22" w:name="_Toc475034017"/>
      <w:r w:rsidRPr="00E611BA">
        <w:t>Running Test Cases</w:t>
      </w:r>
      <w:bookmarkEnd w:id="22"/>
    </w:p>
    <w:p w:rsidR="00882E88" w:rsidRPr="00AD1A9E" w:rsidRDefault="00AD1A9E" w:rsidP="005B34A3">
      <w:pPr>
        <w:pStyle w:val="ListNumber2"/>
        <w:numPr>
          <w:ilvl w:val="0"/>
          <w:numId w:val="15"/>
        </w:numPr>
      </w:pPr>
      <w:r w:rsidRPr="00AD1A9E">
        <w:t xml:space="preserve">Go back to </w:t>
      </w:r>
      <w:r w:rsidR="00E73BDF">
        <w:t>the</w:t>
      </w:r>
      <w:r w:rsidRPr="00AD1A9E">
        <w:t xml:space="preserve"> Test Plan.</w:t>
      </w:r>
    </w:p>
    <w:p w:rsidR="00AD1A9E" w:rsidRDefault="00AD1A9E" w:rsidP="005B34A3">
      <w:pPr>
        <w:pStyle w:val="ListNumber2"/>
      </w:pPr>
      <w:r w:rsidRPr="00AD1A9E">
        <w:t>Click Test Cases.</w:t>
      </w:r>
    </w:p>
    <w:p w:rsidR="00AD1A9E" w:rsidRDefault="00AD1A9E" w:rsidP="005B34A3">
      <w:pPr>
        <w:pStyle w:val="ListNumber2"/>
      </w:pPr>
      <w:r w:rsidRPr="00AD1A9E">
        <w:t>Click the checkbox of the test case to run.</w:t>
      </w:r>
    </w:p>
    <w:p w:rsidR="00AD1A9E" w:rsidRDefault="00AD1A9E" w:rsidP="005B34A3">
      <w:pPr>
        <w:pStyle w:val="ListNumber2"/>
      </w:pPr>
      <w:r w:rsidRPr="00AD1A9E">
        <w:t>Click the Run Test Case button</w:t>
      </w:r>
      <w:r>
        <w:rPr>
          <w:noProof/>
        </w:rPr>
        <w:drawing>
          <wp:inline distT="0" distB="0" distL="0" distR="0" wp14:anchorId="447CD87F" wp14:editId="048A6418">
            <wp:extent cx="165723" cy="142048"/>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179685" cy="154016"/>
                    </a:xfrm>
                    <a:prstGeom prst="rect">
                      <a:avLst/>
                    </a:prstGeom>
                  </pic:spPr>
                </pic:pic>
              </a:graphicData>
            </a:graphic>
          </wp:inline>
        </w:drawing>
      </w:r>
      <w:r>
        <w:rPr>
          <w:noProof/>
        </w:rPr>
        <w:t>.</w:t>
      </w:r>
    </w:p>
    <w:p w:rsidR="00AD1A9E" w:rsidRDefault="00AD1A9E" w:rsidP="005B34A3">
      <w:pPr>
        <w:pStyle w:val="ListNumber2"/>
      </w:pPr>
      <w:r w:rsidRPr="00AD1A9E">
        <w:t>On the Run Test Case View</w:t>
      </w:r>
      <w:r w:rsidR="004A6179">
        <w:t>, you can</w:t>
      </w:r>
      <w:r w:rsidRPr="00AD1A9E">
        <w:t xml:space="preserve"> change some attributes of the test case execution. Choose a test script (from the ones created in step 5.3) and a test environment (from the ones created on step 5.1). Click OK.</w:t>
      </w:r>
    </w:p>
    <w:p w:rsidR="00AD1A9E" w:rsidRDefault="00AD1A9E">
      <w:pPr>
        <w:rPr>
          <w:rFonts w:ascii="Calibri" w:hAnsi="Calibri" w:cs="Calibri"/>
          <w:sz w:val="22"/>
        </w:rPr>
      </w:pPr>
    </w:p>
    <w:p w:rsidR="00AD1A9E" w:rsidRDefault="00150780" w:rsidP="00C136EF">
      <w:pPr>
        <w:pStyle w:val="Graphic"/>
      </w:pPr>
      <w:r>
        <w:rPr>
          <w:noProof/>
        </w:rPr>
        <w:lastRenderedPageBreak/>
        <w:drawing>
          <wp:inline distT="0" distB="0" distL="0" distR="0" wp14:anchorId="78EFFEA4" wp14:editId="2A08D151">
            <wp:extent cx="5030470" cy="24287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8069"/>
                    <a:stretch/>
                  </pic:blipFill>
                  <pic:spPr bwMode="auto">
                    <a:xfrm>
                      <a:off x="0" y="0"/>
                      <a:ext cx="5036916" cy="2431886"/>
                    </a:xfrm>
                    <a:prstGeom prst="rect">
                      <a:avLst/>
                    </a:prstGeom>
                    <a:noFill/>
                    <a:ln>
                      <a:noFill/>
                    </a:ln>
                    <a:extLst>
                      <a:ext uri="{53640926-AAD7-44D8-BBD7-CCE9431645EC}">
                        <a14:shadowObscured xmlns:a14="http://schemas.microsoft.com/office/drawing/2010/main"/>
                      </a:ext>
                    </a:extLst>
                  </pic:spPr>
                </pic:pic>
              </a:graphicData>
            </a:graphic>
          </wp:inline>
        </w:drawing>
      </w:r>
    </w:p>
    <w:p w:rsidR="00AD1A9E" w:rsidRDefault="00EE1901" w:rsidP="005B34A3">
      <w:pPr>
        <w:pStyle w:val="ListNumber2"/>
      </w:pPr>
      <w:r>
        <w:t xml:space="preserve">The user </w:t>
      </w:r>
      <w:r w:rsidR="004A6179">
        <w:t xml:space="preserve">is </w:t>
      </w:r>
      <w:r>
        <w:t>p</w:t>
      </w:r>
      <w:r w:rsidR="00C136EF" w:rsidRPr="00C136EF">
        <w:t xml:space="preserve">rompted to </w:t>
      </w:r>
      <w:r>
        <w:t xml:space="preserve">open </w:t>
      </w:r>
      <w:r w:rsidR="00C136EF" w:rsidRPr="00C136EF">
        <w:t xml:space="preserve">the Test Execution View. </w:t>
      </w:r>
      <w:r w:rsidR="0032496E">
        <w:t>S</w:t>
      </w:r>
      <w:r w:rsidR="00C136EF" w:rsidRPr="00C136EF">
        <w:t xml:space="preserve">ee a Summary of the Test Script, the Preconditions and the Script Steps along with the controls to run them. Follow each step by logging the actual results and clicking the control button that shows the status of each step: </w:t>
      </w:r>
      <w:r w:rsidR="00C136EF">
        <w:rPr>
          <w:noProof/>
        </w:rPr>
        <w:drawing>
          <wp:inline distT="0" distB="0" distL="0" distR="0" wp14:anchorId="7B5E21D1" wp14:editId="65444682">
            <wp:extent cx="142922" cy="13101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156541" cy="143496"/>
                    </a:xfrm>
                    <a:prstGeom prst="rect">
                      <a:avLst/>
                    </a:prstGeom>
                  </pic:spPr>
                </pic:pic>
              </a:graphicData>
            </a:graphic>
          </wp:inline>
        </w:drawing>
      </w:r>
      <w:r w:rsidR="00C136EF" w:rsidRPr="00C136EF">
        <w:t xml:space="preserve"> if the step is passed,</w:t>
      </w:r>
      <w:r w:rsidR="00C136EF" w:rsidRPr="00C136EF">
        <w:rPr>
          <w:noProof/>
        </w:rPr>
        <w:t xml:space="preserve"> </w:t>
      </w:r>
      <w:r w:rsidR="00C136EF">
        <w:rPr>
          <w:noProof/>
        </w:rPr>
        <w:drawing>
          <wp:inline distT="0" distB="0" distL="0" distR="0" wp14:anchorId="0751E589" wp14:editId="6BDF795B">
            <wp:extent cx="108086" cy="113774"/>
            <wp:effectExtent l="0" t="0" r="635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114262" cy="120275"/>
                    </a:xfrm>
                    <a:prstGeom prst="rect">
                      <a:avLst/>
                    </a:prstGeom>
                  </pic:spPr>
                </pic:pic>
              </a:graphicData>
            </a:graphic>
          </wp:inline>
        </w:drawing>
      </w:r>
      <w:r w:rsidR="00C136EF" w:rsidRPr="00C136EF">
        <w:t xml:space="preserve"> if the step is failed or </w:t>
      </w:r>
      <w:r w:rsidR="00C136EF">
        <w:rPr>
          <w:noProof/>
        </w:rPr>
        <w:drawing>
          <wp:inline distT="0" distB="0" distL="0" distR="0" wp14:anchorId="773F87EC" wp14:editId="5B4E7047">
            <wp:extent cx="140538" cy="109986"/>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152333" cy="119217"/>
                    </a:xfrm>
                    <a:prstGeom prst="rect">
                      <a:avLst/>
                    </a:prstGeom>
                  </pic:spPr>
                </pic:pic>
              </a:graphicData>
            </a:graphic>
          </wp:inline>
        </w:drawing>
      </w:r>
      <w:r w:rsidR="00C136EF" w:rsidRPr="00C136EF">
        <w:t xml:space="preserve"> if the step is inconclusive. Run all the steps and for this example mark at least one as failed.</w:t>
      </w:r>
    </w:p>
    <w:p w:rsidR="00C136EF" w:rsidRDefault="00150780" w:rsidP="00C136EF">
      <w:pPr>
        <w:pStyle w:val="Graphic"/>
      </w:pPr>
      <w:r>
        <w:rPr>
          <w:noProof/>
        </w:rPr>
        <w:drawing>
          <wp:inline distT="0" distB="0" distL="0" distR="0" wp14:anchorId="481FCEAE" wp14:editId="0748CFCB">
            <wp:extent cx="5003165" cy="242516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8080"/>
                    <a:stretch/>
                  </pic:blipFill>
                  <pic:spPr bwMode="auto">
                    <a:xfrm>
                      <a:off x="0" y="0"/>
                      <a:ext cx="5011503" cy="2429211"/>
                    </a:xfrm>
                    <a:prstGeom prst="rect">
                      <a:avLst/>
                    </a:prstGeom>
                    <a:noFill/>
                    <a:ln>
                      <a:noFill/>
                    </a:ln>
                    <a:extLst>
                      <a:ext uri="{53640926-AAD7-44D8-BBD7-CCE9431645EC}">
                        <a14:shadowObscured xmlns:a14="http://schemas.microsoft.com/office/drawing/2010/main"/>
                      </a:ext>
                    </a:extLst>
                  </pic:spPr>
                </pic:pic>
              </a:graphicData>
            </a:graphic>
          </wp:inline>
        </w:drawing>
      </w:r>
    </w:p>
    <w:p w:rsidR="00C136EF" w:rsidRPr="00C136EF" w:rsidRDefault="00C136EF" w:rsidP="005B34A3">
      <w:pPr>
        <w:pStyle w:val="ListNumber2"/>
      </w:pPr>
      <w:r w:rsidRPr="00C136EF">
        <w:t xml:space="preserve">Click Show Result. </w:t>
      </w:r>
      <w:r w:rsidR="00DB7A17">
        <w:t>This opens</w:t>
      </w:r>
      <w:r w:rsidRPr="00C136EF">
        <w:t xml:space="preserve"> the Test Execution Result view. The first section is the Overview and the Results Detail section, where </w:t>
      </w:r>
      <w:r w:rsidR="00DB7A17">
        <w:t xml:space="preserve">you </w:t>
      </w:r>
      <w:r w:rsidRPr="00C136EF">
        <w:t>see the summary of the execution, the actual result of the execution, the run time</w:t>
      </w:r>
      <w:r w:rsidR="009D7ADB">
        <w:t xml:space="preserve"> and</w:t>
      </w:r>
      <w:r w:rsidRPr="00C136EF">
        <w:t xml:space="preserve"> other attributes.</w:t>
      </w:r>
    </w:p>
    <w:p w:rsidR="00C136EF" w:rsidRPr="00C136EF" w:rsidRDefault="009D7ADB" w:rsidP="005B34A3">
      <w:pPr>
        <w:pStyle w:val="ListNumber2"/>
      </w:pPr>
      <w:r>
        <w:t>Click Weight Distribution</w:t>
      </w:r>
      <w:r w:rsidR="00C136EF" w:rsidRPr="00C136EF">
        <w:t xml:space="preserve"> </w:t>
      </w:r>
      <w:r>
        <w:t>and</w:t>
      </w:r>
      <w:r w:rsidR="00C136EF" w:rsidRPr="00C136EF">
        <w:t xml:space="preserve"> see the distribution of the percentage of the results, this is used to show that the test case is not completely passed or completely failed (in this case). It is calculated automatically by the tool using the percentage of steps passed, failed and inconclusive, but it can be changed</w:t>
      </w:r>
      <w:r w:rsidR="00DB7A17">
        <w:t>.</w:t>
      </w:r>
      <w:r w:rsidR="00C136EF" w:rsidRPr="00C136EF">
        <w:t xml:space="preserve"> </w:t>
      </w:r>
      <w:r w:rsidR="00DB7A17">
        <w:t>F</w:t>
      </w:r>
      <w:r w:rsidR="00C136EF" w:rsidRPr="00C136EF">
        <w:t>or example</w:t>
      </w:r>
      <w:r w:rsidR="00DB7A17">
        <w:t>,</w:t>
      </w:r>
      <w:r w:rsidR="00C136EF" w:rsidRPr="00C136EF">
        <w:t xml:space="preserve"> if one step is more important than others</w:t>
      </w:r>
      <w:r w:rsidR="00DB7A17">
        <w:t>,</w:t>
      </w:r>
      <w:r w:rsidR="00C136EF" w:rsidRPr="00C136EF">
        <w:t xml:space="preserve"> its weight on the final result can be incremented.</w:t>
      </w:r>
    </w:p>
    <w:p w:rsidR="00C136EF" w:rsidRPr="00C136EF" w:rsidRDefault="009D7ADB" w:rsidP="005B34A3">
      <w:pPr>
        <w:pStyle w:val="ListNumber2"/>
      </w:pPr>
      <w:r>
        <w:lastRenderedPageBreak/>
        <w:t>Click Defects</w:t>
      </w:r>
      <w:r w:rsidR="00C136EF" w:rsidRPr="00C136EF">
        <w:t xml:space="preserve"> </w:t>
      </w:r>
      <w:r>
        <w:t>and</w:t>
      </w:r>
      <w:r w:rsidR="00C136EF" w:rsidRPr="00C136EF">
        <w:t xml:space="preserve"> link the test case execution to one or more defects. Since this test case was failed, add a defect by clicking the Create New Defect button.</w:t>
      </w:r>
    </w:p>
    <w:p w:rsidR="00C136EF" w:rsidRDefault="00C136EF" w:rsidP="005B34A3">
      <w:pPr>
        <w:pStyle w:val="ListNumber2"/>
      </w:pPr>
      <w:r w:rsidRPr="00C136EF">
        <w:t xml:space="preserve">On the Create New Defect view fill the attributes (some are already filled with default values), choose </w:t>
      </w:r>
      <w:r w:rsidR="009D7ADB">
        <w:t>the</w:t>
      </w:r>
      <w:r w:rsidRPr="00C136EF">
        <w:t xml:space="preserve"> project on the “Filed Against” attribute, choose a severity and a priority, extend the defect description and click OK. Now</w:t>
      </w:r>
      <w:r w:rsidR="009D7ADB">
        <w:t>,</w:t>
      </w:r>
      <w:r w:rsidRPr="00C136EF">
        <w:t xml:space="preserve"> see the link to the newly created defect on the list of the Defects section. This defect is a work item on another </w:t>
      </w:r>
      <w:proofErr w:type="gramStart"/>
      <w:r w:rsidRPr="00C136EF">
        <w:t>Rational</w:t>
      </w:r>
      <w:proofErr w:type="gramEnd"/>
      <w:r w:rsidRPr="00C136EF">
        <w:t xml:space="preserve"> tool called Rational Team Concert which then can be assigned to a developer who will fix the defect.</w:t>
      </w:r>
    </w:p>
    <w:p w:rsidR="00C136EF" w:rsidRDefault="00150780" w:rsidP="00F95382">
      <w:pPr>
        <w:pStyle w:val="Graphic"/>
      </w:pPr>
      <w:r>
        <w:rPr>
          <w:noProof/>
        </w:rPr>
        <w:drawing>
          <wp:inline distT="0" distB="0" distL="0" distR="0" wp14:anchorId="5B020579" wp14:editId="7798E12C">
            <wp:extent cx="5148923" cy="2475417"/>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7929"/>
                    <a:stretch/>
                  </pic:blipFill>
                  <pic:spPr bwMode="auto">
                    <a:xfrm>
                      <a:off x="0" y="0"/>
                      <a:ext cx="5153508" cy="2477621"/>
                    </a:xfrm>
                    <a:prstGeom prst="rect">
                      <a:avLst/>
                    </a:prstGeom>
                    <a:noFill/>
                    <a:ln>
                      <a:noFill/>
                    </a:ln>
                    <a:extLst>
                      <a:ext uri="{53640926-AAD7-44D8-BBD7-CCE9431645EC}">
                        <a14:shadowObscured xmlns:a14="http://schemas.microsoft.com/office/drawing/2010/main"/>
                      </a:ext>
                    </a:extLst>
                  </pic:spPr>
                </pic:pic>
              </a:graphicData>
            </a:graphic>
          </wp:inline>
        </w:drawing>
      </w:r>
    </w:p>
    <w:p w:rsidR="00F95382" w:rsidRDefault="00F95382" w:rsidP="005B34A3">
      <w:pPr>
        <w:pStyle w:val="ListNumber2"/>
      </w:pPr>
      <w:r w:rsidRPr="00F95382">
        <w:t xml:space="preserve">Click </w:t>
      </w:r>
      <w:r w:rsidR="009D7ADB">
        <w:t xml:space="preserve">the </w:t>
      </w:r>
      <w:r w:rsidRPr="00F95382">
        <w:t>Save.</w:t>
      </w:r>
    </w:p>
    <w:p w:rsidR="00F95382" w:rsidRDefault="00F95382" w:rsidP="002C724D">
      <w:pPr>
        <w:pStyle w:val="Heading2"/>
      </w:pPr>
      <w:bookmarkStart w:id="23" w:name="_Toc475034018"/>
      <w:r w:rsidRPr="00F95382">
        <w:t>Viewing Test Case Execution Records</w:t>
      </w:r>
      <w:bookmarkEnd w:id="23"/>
    </w:p>
    <w:p w:rsidR="00F95382" w:rsidRPr="00F95382" w:rsidRDefault="00F95382" w:rsidP="005B34A3">
      <w:pPr>
        <w:pStyle w:val="ListNumber2"/>
        <w:numPr>
          <w:ilvl w:val="0"/>
          <w:numId w:val="16"/>
        </w:numPr>
      </w:pPr>
      <w:r w:rsidRPr="00F95382">
        <w:t xml:space="preserve">Go back to </w:t>
      </w:r>
      <w:r w:rsidR="009812F5">
        <w:t>the</w:t>
      </w:r>
      <w:r w:rsidRPr="00F95382">
        <w:t xml:space="preserve"> Test Plan.</w:t>
      </w:r>
    </w:p>
    <w:p w:rsidR="00F95382" w:rsidRDefault="00F95382" w:rsidP="005B34A3">
      <w:pPr>
        <w:pStyle w:val="ListNumber2"/>
      </w:pPr>
      <w:r w:rsidRPr="00F95382">
        <w:t>Click Test Case Execution Records</w:t>
      </w:r>
      <w:r w:rsidR="009812F5">
        <w:t xml:space="preserve"> and</w:t>
      </w:r>
      <w:r w:rsidRPr="00F95382">
        <w:t xml:space="preserve"> see the list of executions of test cases.</w:t>
      </w:r>
    </w:p>
    <w:p w:rsidR="00F95382" w:rsidRDefault="00150780">
      <w:pPr>
        <w:rPr>
          <w:rFonts w:ascii="Calibri" w:hAnsi="Calibri" w:cs="Calibri"/>
          <w:sz w:val="22"/>
        </w:rPr>
      </w:pPr>
      <w:r w:rsidRPr="005B34A3">
        <w:rPr>
          <w:rFonts w:ascii="Calibri" w:hAnsi="Calibri" w:cs="Calibri"/>
          <w:noProof/>
          <w:sz w:val="22"/>
        </w:rPr>
        <w:drawing>
          <wp:inline distT="0" distB="0" distL="0" distR="0" wp14:anchorId="4A8A1E1F" wp14:editId="2FB26E3E">
            <wp:extent cx="5287451" cy="2608027"/>
            <wp:effectExtent l="0" t="0" r="889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372"/>
                    <a:stretch/>
                  </pic:blipFill>
                  <pic:spPr bwMode="auto">
                    <a:xfrm>
                      <a:off x="0" y="0"/>
                      <a:ext cx="5303304" cy="2615847"/>
                    </a:xfrm>
                    <a:prstGeom prst="rect">
                      <a:avLst/>
                    </a:prstGeom>
                    <a:noFill/>
                    <a:ln>
                      <a:noFill/>
                    </a:ln>
                    <a:extLst>
                      <a:ext uri="{53640926-AAD7-44D8-BBD7-CCE9431645EC}">
                        <a14:shadowObscured xmlns:a14="http://schemas.microsoft.com/office/drawing/2010/main"/>
                      </a:ext>
                    </a:extLst>
                  </pic:spPr>
                </pic:pic>
              </a:graphicData>
            </a:graphic>
          </wp:inline>
        </w:drawing>
      </w:r>
    </w:p>
    <w:p w:rsidR="00F95382" w:rsidRDefault="00F95382" w:rsidP="005B34A3">
      <w:pPr>
        <w:pStyle w:val="ListNumber2"/>
      </w:pPr>
      <w:r w:rsidRPr="00F95382">
        <w:lastRenderedPageBreak/>
        <w:t>Click the ID or the Name of the test execution record to open</w:t>
      </w:r>
      <w:r w:rsidR="009812F5">
        <w:t>, as per the requirement</w:t>
      </w:r>
      <w:r w:rsidR="009E5277">
        <w:t xml:space="preserve"> and</w:t>
      </w:r>
      <w:r w:rsidRPr="00F95382">
        <w:t xml:space="preserve"> see a summary of the execution of the test case.</w:t>
      </w:r>
    </w:p>
    <w:p w:rsidR="009F0242" w:rsidRPr="007C123F" w:rsidRDefault="009F0242" w:rsidP="009F0242">
      <w:pPr>
        <w:pStyle w:val="Heading1"/>
        <w:ind w:left="562" w:hanging="562"/>
        <w:rPr>
          <w:rFonts w:ascii="Calibri" w:hAnsi="Calibri"/>
        </w:rPr>
      </w:pPr>
      <w:bookmarkStart w:id="24" w:name="_Toc475034019"/>
      <w:r w:rsidRPr="007C123F">
        <w:rPr>
          <w:rFonts w:ascii="Calibri" w:hAnsi="Calibri"/>
        </w:rPr>
        <w:t xml:space="preserve">Adding a </w:t>
      </w:r>
      <w:r w:rsidR="007C123F" w:rsidRPr="007C123F">
        <w:rPr>
          <w:rFonts w:ascii="Calibri" w:hAnsi="Calibri"/>
        </w:rPr>
        <w:t>Widget</w:t>
      </w:r>
      <w:bookmarkEnd w:id="24"/>
    </w:p>
    <w:p w:rsidR="009F0242" w:rsidRDefault="009F0242" w:rsidP="009F0242">
      <w:pPr>
        <w:pStyle w:val="Paragraph1"/>
      </w:pPr>
      <w:r>
        <w:t>A</w:t>
      </w:r>
      <w:r w:rsidRPr="002C724D">
        <w:t>dd different types of widgets to a dashboard to display a variety of information</w:t>
      </w:r>
      <w:r>
        <w:t>.</w:t>
      </w:r>
    </w:p>
    <w:p w:rsidR="009F0242" w:rsidRDefault="009F0242" w:rsidP="009F0242">
      <w:pPr>
        <w:pStyle w:val="Heading2"/>
      </w:pPr>
      <w:bookmarkStart w:id="25" w:name="_Toc475034020"/>
      <w:r w:rsidRPr="002C724D">
        <w:t>Procedure</w:t>
      </w:r>
      <w:bookmarkEnd w:id="25"/>
    </w:p>
    <w:p w:rsidR="009F0242" w:rsidRDefault="009F0242" w:rsidP="00FB50A9">
      <w:pPr>
        <w:pStyle w:val="ListNumber2"/>
      </w:pPr>
      <w:r w:rsidRPr="002C724D">
        <w:t>Click the Add Widget (</w:t>
      </w:r>
      <w:r w:rsidR="00150780" w:rsidRPr="005B34A3">
        <w:rPr>
          <w:noProof/>
          <w:position w:val="-6"/>
        </w:rPr>
        <w:drawing>
          <wp:inline distT="0" distB="0" distL="0" distR="0" wp14:anchorId="6B3C1856" wp14:editId="7B7E96F2">
            <wp:extent cx="165338" cy="158558"/>
            <wp:effectExtent l="19050" t="0" r="6112"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166521" cy="159692"/>
                    </a:xfrm>
                    <a:prstGeom prst="rect">
                      <a:avLst/>
                    </a:prstGeom>
                    <a:noFill/>
                    <a:ln w="9525">
                      <a:noFill/>
                      <a:miter lim="800000"/>
                      <a:headEnd/>
                      <a:tailEnd/>
                    </a:ln>
                  </pic:spPr>
                </pic:pic>
              </a:graphicData>
            </a:graphic>
          </wp:inline>
        </w:drawing>
      </w:r>
      <w:r w:rsidRPr="002C724D">
        <w:t xml:space="preserve"> ) icon in the upper-right corner of the dashboard. A Widget catalog opens and displays the available widgets grouped in categories. When a widget is selected, a description and a preview image are shown. Widgets are identified in the description.</w:t>
      </w:r>
    </w:p>
    <w:p w:rsidR="009F0242" w:rsidRDefault="009F0242" w:rsidP="00FB50A9">
      <w:pPr>
        <w:pStyle w:val="ListNumber2"/>
      </w:pPr>
      <w:r>
        <w:t xml:space="preserve">After, </w:t>
      </w:r>
      <w:r w:rsidRPr="002C724D">
        <w:t>find</w:t>
      </w:r>
      <w:r w:rsidR="00A37330">
        <w:t>ing</w:t>
      </w:r>
      <w:r w:rsidRPr="002C724D">
        <w:t xml:space="preserve"> the widget to add, select Add Widget. The widget is added at the top of the leftmost content column.</w:t>
      </w:r>
    </w:p>
    <w:p w:rsidR="009F0242" w:rsidRDefault="009F0242" w:rsidP="009F0242">
      <w:pPr>
        <w:pStyle w:val="Graphic"/>
      </w:pPr>
      <w:r>
        <w:rPr>
          <w:noProof/>
        </w:rPr>
        <w:drawing>
          <wp:inline distT="0" distB="0" distL="0" distR="0" wp14:anchorId="4271BDEC" wp14:editId="208FD1E4">
            <wp:extent cx="4360975" cy="1666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4372522" cy="1670995"/>
                    </a:xfrm>
                    <a:prstGeom prst="rect">
                      <a:avLst/>
                    </a:prstGeom>
                  </pic:spPr>
                </pic:pic>
              </a:graphicData>
            </a:graphic>
          </wp:inline>
        </w:drawing>
      </w:r>
    </w:p>
    <w:p w:rsidR="009F0242" w:rsidRDefault="009F0242" w:rsidP="009F0242">
      <w:pPr>
        <w:pStyle w:val="Paragraph1"/>
      </w:pPr>
      <w:r>
        <w:t>A</w:t>
      </w:r>
      <w:r w:rsidRPr="00464586">
        <w:t xml:space="preserve">dd a widget to the dashboard, it is has a set of default settings and characteristics. </w:t>
      </w:r>
      <w:r>
        <w:t>P</w:t>
      </w:r>
      <w:r w:rsidRPr="00464586">
        <w:t>erform the following procedures to modify the widget's properties.</w:t>
      </w:r>
    </w:p>
    <w:p w:rsidR="009F0242" w:rsidRDefault="009F0242" w:rsidP="009F0242">
      <w:pPr>
        <w:pStyle w:val="ListBullet3"/>
      </w:pPr>
      <w:r w:rsidRPr="00A13BF2">
        <w:t>Customizing the widget settings</w:t>
      </w:r>
    </w:p>
    <w:p w:rsidR="009F0242" w:rsidRDefault="009F0242" w:rsidP="009F0242">
      <w:pPr>
        <w:pStyle w:val="Paragraph1"/>
        <w:ind w:left="1080"/>
      </w:pPr>
      <w:r w:rsidRPr="00A13BF2">
        <w:t>Most widgets in the dashboard can be configured by specifying settings, such as Query, Results per page and URL. The settings determine the information that is displayed in the widget, either explicitly or by generating results based on values in the settings. The settings that are available for configuration are widget-dependent.</w:t>
      </w:r>
    </w:p>
    <w:p w:rsidR="009F0242" w:rsidRDefault="009F0242" w:rsidP="00166FDB">
      <w:pPr>
        <w:pStyle w:val="ListBullet2"/>
      </w:pPr>
      <w:r>
        <w:t>To edit settings, open the widget menu and click Settings.</w:t>
      </w:r>
    </w:p>
    <w:p w:rsidR="009F0242" w:rsidRDefault="009F0242" w:rsidP="00166FDB">
      <w:pPr>
        <w:pStyle w:val="ListBullet2"/>
      </w:pPr>
      <w:r>
        <w:t xml:space="preserve">Once the settings have been specified, select </w:t>
      </w:r>
      <w:r w:rsidR="00FB50A9">
        <w:t>save</w:t>
      </w:r>
      <w:r>
        <w:t xml:space="preserve"> to store them and return to the normal display state</w:t>
      </w:r>
      <w:r w:rsidR="007C123F">
        <w:t>.</w:t>
      </w:r>
    </w:p>
    <w:p w:rsidR="009F0242" w:rsidRDefault="009F0242" w:rsidP="009F0242">
      <w:pPr>
        <w:pStyle w:val="ListBullet3"/>
      </w:pPr>
      <w:r w:rsidRPr="00A13BF2">
        <w:t>Editing the content of a widget</w:t>
      </w:r>
    </w:p>
    <w:p w:rsidR="009F0242" w:rsidRDefault="009F0242" w:rsidP="009F0242">
      <w:pPr>
        <w:pStyle w:val="Paragraph1"/>
        <w:ind w:left="1080"/>
      </w:pPr>
      <w:r w:rsidRPr="00A13BF2">
        <w:t>Some widgets allow</w:t>
      </w:r>
      <w:r w:rsidR="00A37330">
        <w:t xml:space="preserve"> you</w:t>
      </w:r>
      <w:r w:rsidRPr="00A13BF2">
        <w:t xml:space="preserve"> to directly edit the content (for example, Bookmarks or HTML). If the content of a widget is editable, the Edit Contents (</w:t>
      </w:r>
      <w:r w:rsidR="00FB50A9">
        <w:rPr>
          <w:noProof/>
        </w:rPr>
        <w:drawing>
          <wp:inline distT="0" distB="0" distL="0" distR="0" wp14:anchorId="4873D26C" wp14:editId="1E5C54B9">
            <wp:extent cx="152400" cy="152400"/>
            <wp:effectExtent l="0" t="0" r="0" b="0"/>
            <wp:docPr id="2072" name="Picture 2072" descr="C:\Users\nc00113546\Documents\Siemen-Doc-Preparation\bookmar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c00113546\Documents\Siemen-Doc-Preparation\bookmarks.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13BF2">
        <w:t xml:space="preserve"> ) icon is displayed in the widget title bar.</w:t>
      </w:r>
    </w:p>
    <w:p w:rsidR="009F0242" w:rsidRDefault="009F0242" w:rsidP="00166FDB">
      <w:pPr>
        <w:pStyle w:val="ListBullet2"/>
      </w:pPr>
      <w:r>
        <w:t>To directly edit the content, select Edi</w:t>
      </w:r>
      <w:r w:rsidR="007C123F">
        <w:t>t Contents from the widget menu</w:t>
      </w:r>
      <w:r>
        <w:t xml:space="preserve"> or click the Edit Contents (</w:t>
      </w:r>
      <w:r w:rsidR="00FB50A9">
        <w:rPr>
          <w:noProof/>
        </w:rPr>
        <w:drawing>
          <wp:inline distT="0" distB="0" distL="0" distR="0" wp14:anchorId="572B0EBA" wp14:editId="29E0E763">
            <wp:extent cx="152400" cy="152400"/>
            <wp:effectExtent l="0" t="0" r="0" b="0"/>
            <wp:docPr id="2071" name="Picture 2071" descr="C:\Users\nc00113546\Documents\Siemen-Doc-Preparation\bookmark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c00113546\Documents\Siemen-Doc-Preparation\bookmarks.gi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icon in the widget title bar. The actual editing steps depend on the way the widget has been designed. For example, </w:t>
      </w:r>
      <w:r w:rsidR="00A37330">
        <w:t xml:space="preserve">an </w:t>
      </w:r>
      <w:r>
        <w:t>HTML widget allows you to directly edit HTML markup.</w:t>
      </w:r>
    </w:p>
    <w:p w:rsidR="009F0242" w:rsidRDefault="00A37330" w:rsidP="00166FDB">
      <w:pPr>
        <w:pStyle w:val="ListBullet2"/>
      </w:pPr>
      <w:r>
        <w:lastRenderedPageBreak/>
        <w:t>After c</w:t>
      </w:r>
      <w:r w:rsidR="009F0242">
        <w:t>hanging the content, select Save at the bottom of the widget to store the content and return to the normal display state.</w:t>
      </w:r>
    </w:p>
    <w:p w:rsidR="009F0242" w:rsidRDefault="009F0242" w:rsidP="009F0242">
      <w:pPr>
        <w:pStyle w:val="ListBullet3"/>
      </w:pPr>
      <w:r w:rsidRPr="00D91D39">
        <w:t>Changing the appearance of a widget</w:t>
      </w:r>
    </w:p>
    <w:p w:rsidR="009F0242" w:rsidRDefault="009F0242" w:rsidP="00166FDB">
      <w:pPr>
        <w:pStyle w:val="ListBullet2"/>
      </w:pPr>
      <w:r w:rsidRPr="00D91D39">
        <w:t xml:space="preserve">To edit the appearance of a widget, open the widget menu and click Appearance. </w:t>
      </w:r>
      <w:r w:rsidR="007C123F">
        <w:t>C</w:t>
      </w:r>
      <w:r w:rsidRPr="00D91D39">
        <w:t>hange the following aspects of a widget:</w:t>
      </w:r>
    </w:p>
    <w:p w:rsidR="009F0242" w:rsidRDefault="009F0242" w:rsidP="009F0242">
      <w:pPr>
        <w:pStyle w:val="Paragraph1"/>
        <w:ind w:left="1440"/>
      </w:pPr>
      <w:r w:rsidRPr="00D91D39">
        <w:rPr>
          <w:b/>
        </w:rPr>
        <w:t>Title:</w:t>
      </w:r>
      <w:r>
        <w:t xml:space="preserve"> A default title is provided with each </w:t>
      </w:r>
      <w:proofErr w:type="gramStart"/>
      <w:r>
        <w:t>widget,</w:t>
      </w:r>
      <w:proofErr w:type="gramEnd"/>
      <w:r>
        <w:t xml:space="preserve"> modify the title to reflect the customized content and settings of the widget</w:t>
      </w:r>
      <w:r w:rsidR="007C123F">
        <w:t>, as per the requirement. Click the Title text field</w:t>
      </w:r>
      <w:r>
        <w:t xml:space="preserve"> and type a new title. </w:t>
      </w:r>
      <w:r w:rsidR="007C123F">
        <w:t>R</w:t>
      </w:r>
      <w:r>
        <w:t>estore the widget's default title at any time by clicking the Restore default title arrow in the Title text field.</w:t>
      </w:r>
    </w:p>
    <w:p w:rsidR="007C123F" w:rsidRDefault="009F0242" w:rsidP="009F0242">
      <w:pPr>
        <w:pStyle w:val="Paragraph1"/>
        <w:ind w:left="1440"/>
      </w:pPr>
      <w:r w:rsidRPr="00D91D39">
        <w:rPr>
          <w:b/>
        </w:rPr>
        <w:t>Color trim:</w:t>
      </w:r>
      <w:r>
        <w:t xml:space="preserve"> Color trims allow to color-coordinate widgets based on the content they show and on the intent of dashboard. </w:t>
      </w:r>
    </w:p>
    <w:p w:rsidR="007C123F" w:rsidRDefault="007C123F" w:rsidP="007C123F">
      <w:pPr>
        <w:pStyle w:val="NoteCaution"/>
      </w:pPr>
      <w:r>
        <w:t>Note</w:t>
      </w:r>
    </w:p>
    <w:p w:rsidR="009F0242" w:rsidRDefault="007C123F" w:rsidP="00166FDB">
      <w:pPr>
        <w:pStyle w:val="NOTEText"/>
      </w:pPr>
      <w:r>
        <w:t xml:space="preserve">Make sure </w:t>
      </w:r>
      <w:r w:rsidR="009F0242">
        <w:t>that the last choice in the list is no trim, which is particularly useful for the HTML widgets where free-form HTML can be used in various creative ways.</w:t>
      </w:r>
    </w:p>
    <w:p w:rsidR="009F0242" w:rsidRDefault="009F0242" w:rsidP="009F0242">
      <w:pPr>
        <w:pStyle w:val="Paragraph1"/>
        <w:ind w:left="1440"/>
      </w:pPr>
      <w:r w:rsidRPr="00D91D39">
        <w:rPr>
          <w:b/>
        </w:rPr>
        <w:t>Matching background color:</w:t>
      </w:r>
      <w:r>
        <w:t xml:space="preserve"> Setting Show Background Color displays a less saturated version of the trim color in the background of the entire widget. Background color can help organize a page that has many widgets. For example, using a background color on a single widget can make it stand out from other widgets on a page, and using the same background color for multiple related widgets can visually group them on the page.</w:t>
      </w:r>
    </w:p>
    <w:p w:rsidR="009F0242" w:rsidRDefault="00A37330" w:rsidP="00166FDB">
      <w:pPr>
        <w:pStyle w:val="ListBullet2"/>
      </w:pPr>
      <w:r>
        <w:t>When you have f</w:t>
      </w:r>
      <w:r w:rsidR="009F0242" w:rsidRPr="00D91D39">
        <w:t xml:space="preserve">inished modifying the widget's appearance, select </w:t>
      </w:r>
      <w:proofErr w:type="gramStart"/>
      <w:r w:rsidR="009F0242" w:rsidRPr="00D91D39">
        <w:t>Save</w:t>
      </w:r>
      <w:proofErr w:type="gramEnd"/>
      <w:r w:rsidR="009F0242" w:rsidRPr="00D91D39">
        <w:t xml:space="preserve"> to store the changes and return to the normal display state.</w:t>
      </w:r>
    </w:p>
    <w:p w:rsidR="009F0242" w:rsidRDefault="009F0242" w:rsidP="009F0242">
      <w:pPr>
        <w:pStyle w:val="ListBullet3"/>
      </w:pPr>
      <w:r w:rsidRPr="00E33E45">
        <w:t>Changing the scope of a widget</w:t>
      </w:r>
    </w:p>
    <w:p w:rsidR="009F0242" w:rsidRDefault="009F0242" w:rsidP="009F0242">
      <w:pPr>
        <w:pStyle w:val="Paragraph1"/>
        <w:ind w:left="1080"/>
      </w:pPr>
      <w:r w:rsidRPr="00E33E45">
        <w:t>Some widgets are sensitive to the context in which they appear (scope). For example, the Plans widget shows different content when displayed in the project dashboard than in the team dashboard. Scope setting is automatically computed based on the dashboard but can be overridden in the Scope tab.</w:t>
      </w:r>
    </w:p>
    <w:p w:rsidR="009F0242" w:rsidRDefault="009F0242" w:rsidP="00166FDB">
      <w:pPr>
        <w:pStyle w:val="ListBullet2"/>
      </w:pPr>
      <w:r>
        <w:t>To change thi</w:t>
      </w:r>
      <w:r w:rsidR="00166FDB">
        <w:t>s setting, open the widget menu</w:t>
      </w:r>
      <w:r>
        <w:t xml:space="preserve"> and click Settings.</w:t>
      </w:r>
    </w:p>
    <w:p w:rsidR="00166FDB" w:rsidRDefault="009F0242" w:rsidP="00166FDB">
      <w:pPr>
        <w:pStyle w:val="ListBullet2"/>
      </w:pPr>
      <w:r>
        <w:t xml:space="preserve">Click the Edit button next to the scope field to open the Select Scope window. </w:t>
      </w:r>
    </w:p>
    <w:p w:rsidR="00166FDB" w:rsidRDefault="00166FDB" w:rsidP="00166FDB">
      <w:pPr>
        <w:pStyle w:val="NoteCaution"/>
      </w:pPr>
      <w:r>
        <w:t>Note</w:t>
      </w:r>
    </w:p>
    <w:p w:rsidR="009F0242" w:rsidRDefault="00166FDB" w:rsidP="00166FDB">
      <w:pPr>
        <w:pStyle w:val="NOTEText"/>
      </w:pPr>
      <w:r>
        <w:t xml:space="preserve">Make sure </w:t>
      </w:r>
      <w:r w:rsidR="009F0242">
        <w:t>that only widgets sensitive to the scope have this preference displayed.</w:t>
      </w:r>
    </w:p>
    <w:p w:rsidR="009F0242" w:rsidRDefault="009F0242" w:rsidP="00166FDB">
      <w:pPr>
        <w:pStyle w:val="ListBullet2"/>
      </w:pPr>
      <w:r>
        <w:t>Select Project and Team Areas or Users.</w:t>
      </w:r>
    </w:p>
    <w:p w:rsidR="009F0242" w:rsidRDefault="00166FDB" w:rsidP="009F0242">
      <w:pPr>
        <w:pStyle w:val="Paragraph1"/>
        <w:ind w:left="1440"/>
      </w:pPr>
      <w:r>
        <w:t>S</w:t>
      </w:r>
      <w:r w:rsidR="009F0242">
        <w:t xml:space="preserve">elect Project and Team Areas, </w:t>
      </w:r>
      <w:proofErr w:type="gramStart"/>
      <w:r w:rsidR="009F0242">
        <w:t>then</w:t>
      </w:r>
      <w:proofErr w:type="gramEnd"/>
      <w:r w:rsidR="009F0242">
        <w:t xml:space="preserve"> select a project or team area from the populated list.</w:t>
      </w:r>
    </w:p>
    <w:p w:rsidR="009F0242" w:rsidRDefault="00166FDB" w:rsidP="009F0242">
      <w:pPr>
        <w:pStyle w:val="Paragraph1"/>
        <w:ind w:left="1440"/>
      </w:pPr>
      <w:r>
        <w:t>S</w:t>
      </w:r>
      <w:r w:rsidR="009F0242">
        <w:t xml:space="preserve">elect Users, then search for a user by entering characters in the filter field or by clicking Show All. Only the first 250 matching user names are displayed in the Matching users box, so </w:t>
      </w:r>
      <w:r>
        <w:t>e</w:t>
      </w:r>
      <w:r w:rsidR="009F0242">
        <w:t>nter multiple characters in the filter field before that user name that you want appears in the Matching users box.</w:t>
      </w:r>
    </w:p>
    <w:p w:rsidR="009F0242" w:rsidRDefault="009F0242" w:rsidP="00166FDB">
      <w:pPr>
        <w:pStyle w:val="ListBullet2"/>
      </w:pPr>
      <w:r w:rsidRPr="008F4B92">
        <w:t>Click OK to set the scope, and then click Save to save the new settings.</w:t>
      </w:r>
    </w:p>
    <w:p w:rsidR="00EE6EAD" w:rsidRDefault="00EE6EAD">
      <w:pPr>
        <w:rPr>
          <w:rFonts w:ascii="Calibri" w:eastAsia="Times New Roman" w:hAnsi="Calibri" w:cs="Times New Roman"/>
          <w:b/>
          <w:color w:val="BE3A3A"/>
          <w:sz w:val="28"/>
          <w:szCs w:val="28"/>
        </w:rPr>
      </w:pPr>
      <w:bookmarkStart w:id="26" w:name="_Toc475034021"/>
      <w:r>
        <w:rPr>
          <w:rFonts w:ascii="Calibri" w:hAnsi="Calibri"/>
        </w:rPr>
        <w:br w:type="page"/>
      </w:r>
    </w:p>
    <w:p w:rsidR="00F95382" w:rsidRPr="007C7D05" w:rsidRDefault="007C7D05" w:rsidP="007C7D05">
      <w:pPr>
        <w:pStyle w:val="Heading1"/>
        <w:ind w:left="562" w:hanging="562"/>
        <w:rPr>
          <w:rFonts w:ascii="Calibri" w:hAnsi="Calibri"/>
        </w:rPr>
      </w:pPr>
      <w:r w:rsidRPr="007C7D05">
        <w:rPr>
          <w:rFonts w:ascii="Calibri" w:hAnsi="Calibri"/>
        </w:rPr>
        <w:lastRenderedPageBreak/>
        <w:t>Best practices</w:t>
      </w:r>
      <w:bookmarkEnd w:id="26"/>
    </w:p>
    <w:p w:rsidR="00150780" w:rsidRDefault="007C7D05" w:rsidP="006A3824">
      <w:pPr>
        <w:pStyle w:val="Heading2"/>
      </w:pPr>
      <w:r w:rsidRPr="007C7D05">
        <w:t>Using test artifacts categories for organizing and generating effective reports:</w:t>
      </w:r>
    </w:p>
    <w:p w:rsidR="00CF4ADB" w:rsidRDefault="00CF4ADB" w:rsidP="00CF4ADB">
      <w:pPr>
        <w:pStyle w:val="Paragraph1"/>
      </w:pPr>
      <w:r w:rsidRPr="007C7D05">
        <w:t xml:space="preserve">This is </w:t>
      </w:r>
      <w:r>
        <w:t xml:space="preserve">a </w:t>
      </w:r>
      <w:r w:rsidRPr="007C7D05">
        <w:t>very good feature of RQM where the categor</w:t>
      </w:r>
      <w:r>
        <w:t xml:space="preserve">ies are defined </w:t>
      </w:r>
      <w:r w:rsidRPr="007C7D05">
        <w:t xml:space="preserve">for each of the test artifacts. Category is basically in an attribute of the test artifacts. </w:t>
      </w:r>
      <w:r>
        <w:t>T</w:t>
      </w:r>
      <w:r w:rsidRPr="007C7D05">
        <w:t>est artifact</w:t>
      </w:r>
      <w:r>
        <w:t>s</w:t>
      </w:r>
      <w:r w:rsidRPr="007C7D05">
        <w:t xml:space="preserve"> </w:t>
      </w:r>
      <w:r>
        <w:t xml:space="preserve">are </w:t>
      </w:r>
      <w:r w:rsidRPr="007C7D05">
        <w:t>test cases, test suit</w:t>
      </w:r>
      <w:r>
        <w:t>e</w:t>
      </w:r>
      <w:r w:rsidRPr="007C7D05">
        <w:t>s</w:t>
      </w:r>
      <w:r>
        <w:t>,</w:t>
      </w:r>
      <w:r w:rsidRPr="007C7D05">
        <w:t xml:space="preserve"> test plan</w:t>
      </w:r>
      <w:r>
        <w:t xml:space="preserve">s, </w:t>
      </w:r>
      <w:r w:rsidRPr="007C7D05">
        <w:t xml:space="preserve">test </w:t>
      </w:r>
      <w:r>
        <w:t xml:space="preserve">scripts, </w:t>
      </w:r>
      <w:r w:rsidRPr="007C7D05">
        <w:t>or execution record</w:t>
      </w:r>
      <w:r>
        <w:t>s</w:t>
      </w:r>
      <w:r w:rsidRPr="007C7D05">
        <w:t xml:space="preserve">. </w:t>
      </w:r>
      <w:r>
        <w:t>Test artifacts</w:t>
      </w:r>
      <w:r w:rsidRPr="007C7D05">
        <w:t xml:space="preserve"> will physically help to group the test cases.</w:t>
      </w:r>
    </w:p>
    <w:p w:rsidR="00CF4ADB" w:rsidRPr="00CF4ADB" w:rsidRDefault="00CF4ADB" w:rsidP="00CF4ADB">
      <w:pPr>
        <w:pStyle w:val="Paragraph1"/>
      </w:pPr>
    </w:p>
    <w:p w:rsidR="007C7D05" w:rsidRDefault="007C7D05" w:rsidP="007C7D05">
      <w:pPr>
        <w:pStyle w:val="Graphic"/>
      </w:pPr>
      <w:r>
        <w:rPr>
          <w:noProof/>
        </w:rPr>
        <w:drawing>
          <wp:inline distT="0" distB="0" distL="0" distR="0" wp14:anchorId="0F682F8F" wp14:editId="2AF54B6E">
            <wp:extent cx="4986087" cy="45473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4990086" cy="4551026"/>
                    </a:xfrm>
                    <a:prstGeom prst="rect">
                      <a:avLst/>
                    </a:prstGeom>
                  </pic:spPr>
                </pic:pic>
              </a:graphicData>
            </a:graphic>
          </wp:inline>
        </w:drawing>
      </w:r>
    </w:p>
    <w:p w:rsidR="007C7D05" w:rsidRPr="007C7D05" w:rsidRDefault="007C7D05" w:rsidP="007C7D05">
      <w:pPr>
        <w:pStyle w:val="Paragraph1"/>
        <w:rPr>
          <w:b/>
        </w:rPr>
      </w:pPr>
      <w:r w:rsidRPr="007C7D05">
        <w:rPr>
          <w:b/>
        </w:rPr>
        <w:t>Example1</w:t>
      </w:r>
    </w:p>
    <w:p w:rsidR="004D5194" w:rsidRDefault="00150780" w:rsidP="007C7D05">
      <w:pPr>
        <w:pStyle w:val="Paragraph1"/>
      </w:pPr>
      <w:r>
        <w:t xml:space="preserve">The Quality Assurance Team wants to create a report of the regression test runs. To identify the regression tests, a </w:t>
      </w:r>
      <w:r w:rsidR="004D5194">
        <w:t>new</w:t>
      </w:r>
      <w:r>
        <w:t xml:space="preserve"> value</w:t>
      </w:r>
      <w:r w:rsidR="004D5194">
        <w:t xml:space="preserve"> is defined for some category. The category may already exist or it could be created. For example, the value named “Regression” could be added to the “Function” category</w:t>
      </w:r>
      <w:r>
        <w:t xml:space="preserve">. The report can </w:t>
      </w:r>
      <w:r w:rsidR="009D31DC">
        <w:t xml:space="preserve">be configured to </w:t>
      </w:r>
      <w:r>
        <w:t xml:space="preserve">select the test cases where </w:t>
      </w:r>
      <w:r w:rsidR="004D5194">
        <w:t>the “Function” category contains the</w:t>
      </w:r>
      <w:r>
        <w:t xml:space="preserve"> value “Regression”.</w:t>
      </w:r>
    </w:p>
    <w:p w:rsidR="00150780" w:rsidRDefault="004D5194" w:rsidP="007C7D05">
      <w:pPr>
        <w:pStyle w:val="Paragraph1"/>
      </w:pPr>
      <w:r>
        <w:t>A category can be designated as mandatory and/or multi-valued. A multi-valued category allows you to assign multiple values, for example, “Regression” and “Stress Test”.</w:t>
      </w:r>
    </w:p>
    <w:p w:rsidR="002B0062" w:rsidRDefault="002B0062" w:rsidP="007C7D05">
      <w:pPr>
        <w:pStyle w:val="Paragraph1"/>
      </w:pPr>
    </w:p>
    <w:p w:rsidR="002B0062" w:rsidRDefault="002B0062" w:rsidP="007C7D05">
      <w:pPr>
        <w:pStyle w:val="Paragraph1"/>
      </w:pPr>
    </w:p>
    <w:p w:rsidR="002B0062" w:rsidRDefault="002B0062" w:rsidP="007C7D05">
      <w:pPr>
        <w:pStyle w:val="Paragraph1"/>
      </w:pPr>
    </w:p>
    <w:p w:rsidR="002B0062" w:rsidRDefault="002B0062" w:rsidP="007C7D05">
      <w:pPr>
        <w:pStyle w:val="Paragraph1"/>
      </w:pPr>
    </w:p>
    <w:p w:rsidR="002B0062" w:rsidRDefault="002B0062" w:rsidP="007C7D05">
      <w:pPr>
        <w:pStyle w:val="Paragraph1"/>
      </w:pPr>
    </w:p>
    <w:p w:rsidR="007C7D05" w:rsidRPr="007C7D05" w:rsidRDefault="007C7D05" w:rsidP="007C7D05">
      <w:pPr>
        <w:pStyle w:val="Paragraph1"/>
        <w:rPr>
          <w:b/>
        </w:rPr>
      </w:pPr>
      <w:r w:rsidRPr="007C7D05">
        <w:rPr>
          <w:b/>
        </w:rPr>
        <w:t>Example2</w:t>
      </w:r>
    </w:p>
    <w:p w:rsidR="005D11B2" w:rsidRDefault="0031582B" w:rsidP="007C7D05">
      <w:pPr>
        <w:pStyle w:val="Paragraph1"/>
      </w:pPr>
      <w:r>
        <w:t>T</w:t>
      </w:r>
      <w:r w:rsidR="007C7D05">
        <w:t xml:space="preserve">here is an option </w:t>
      </w:r>
      <w:r w:rsidR="005D11B2">
        <w:t>in</w:t>
      </w:r>
      <w:r w:rsidR="007C7D05">
        <w:t xml:space="preserve"> </w:t>
      </w:r>
      <w:r w:rsidR="00A0230B">
        <w:t>the r</w:t>
      </w:r>
      <w:r w:rsidR="00BF4F2D">
        <w:t>e</w:t>
      </w:r>
      <w:r w:rsidR="00A0230B">
        <w:t xml:space="preserve">port </w:t>
      </w:r>
      <w:r w:rsidR="005D11B2">
        <w:t xml:space="preserve">tool that </w:t>
      </w:r>
      <w:r w:rsidR="00A0230B">
        <w:t xml:space="preserve">allows you to </w:t>
      </w:r>
      <w:r w:rsidR="005D11B2">
        <w:t>select the test artifacts that are listed by selecting categories and values.</w:t>
      </w:r>
      <w:r w:rsidR="007C7D05">
        <w:t xml:space="preserve"> </w:t>
      </w:r>
    </w:p>
    <w:p w:rsidR="007C7D05" w:rsidRDefault="0031582B" w:rsidP="007C7D05">
      <w:pPr>
        <w:pStyle w:val="Paragraph1"/>
      </w:pPr>
      <w:r>
        <w:t>S</w:t>
      </w:r>
      <w:r w:rsidR="007C7D05">
        <w:t xml:space="preserve">elect the </w:t>
      </w:r>
      <w:r w:rsidR="001F663A">
        <w:t>required values</w:t>
      </w:r>
      <w:r w:rsidR="007C7D05">
        <w:t xml:space="preserve"> </w:t>
      </w:r>
      <w:r w:rsidR="00E826DF">
        <w:t xml:space="preserve">to </w:t>
      </w:r>
      <w:r w:rsidR="005D11B2">
        <w:t xml:space="preserve">filter </w:t>
      </w:r>
      <w:r w:rsidR="00E826DF">
        <w:t>test artifact</w:t>
      </w:r>
      <w:r w:rsidR="005D11B2">
        <w:t>s</w:t>
      </w:r>
      <w:r w:rsidR="00E826DF">
        <w:t xml:space="preserve"> and</w:t>
      </w:r>
      <w:r w:rsidR="007C7D05">
        <w:t xml:space="preserve"> help to group the</w:t>
      </w:r>
      <w:r w:rsidR="001F663A">
        <w:t>m</w:t>
      </w:r>
      <w:r w:rsidR="007C7D05">
        <w:t>.</w:t>
      </w:r>
    </w:p>
    <w:p w:rsidR="00EE6EAD" w:rsidRDefault="00EE6EAD">
      <w:pPr>
        <w:rPr>
          <w:rFonts w:ascii="Calibri" w:eastAsia="Times New Roman" w:hAnsi="Calibri" w:cs="Times New Roman"/>
          <w:b/>
          <w:sz w:val="24"/>
          <w:szCs w:val="20"/>
        </w:rPr>
      </w:pPr>
      <w:bookmarkStart w:id="27" w:name="_Toc475034022"/>
      <w:bookmarkStart w:id="28" w:name="_Ref476235990"/>
      <w:bookmarkStart w:id="29" w:name="_Ref476236017"/>
      <w:r>
        <w:br w:type="page"/>
      </w:r>
    </w:p>
    <w:p w:rsidR="007C7D05" w:rsidRDefault="007C7D05" w:rsidP="002C724D">
      <w:pPr>
        <w:pStyle w:val="Heading2"/>
      </w:pPr>
      <w:r w:rsidRPr="007C7D05">
        <w:lastRenderedPageBreak/>
        <w:t>Defining Weight</w:t>
      </w:r>
      <w:bookmarkStart w:id="30" w:name="_GoBack"/>
      <w:bookmarkEnd w:id="27"/>
      <w:bookmarkEnd w:id="28"/>
      <w:bookmarkEnd w:id="29"/>
      <w:bookmarkEnd w:id="30"/>
    </w:p>
    <w:p w:rsidR="007C7D05" w:rsidRDefault="0077137A" w:rsidP="007C7D05">
      <w:pPr>
        <w:pStyle w:val="Paragraph1"/>
      </w:pPr>
      <w:r w:rsidRPr="0077137A">
        <w:t xml:space="preserve">There is a </w:t>
      </w:r>
      <w:r w:rsidR="001229CD">
        <w:t xml:space="preserve">useful </w:t>
      </w:r>
      <w:r w:rsidR="00DE59B9">
        <w:t>category</w:t>
      </w:r>
      <w:r w:rsidRPr="0077137A">
        <w:t xml:space="preserve"> called </w:t>
      </w:r>
      <w:r w:rsidR="001229CD">
        <w:t>“W</w:t>
      </w:r>
      <w:r w:rsidRPr="0077137A">
        <w:t>eight</w:t>
      </w:r>
      <w:r w:rsidR="00DE59B9">
        <w:t>.</w:t>
      </w:r>
      <w:r w:rsidR="001229CD">
        <w:t>”</w:t>
      </w:r>
      <w:r w:rsidRPr="0077137A">
        <w:t xml:space="preserve"> </w:t>
      </w:r>
      <w:r w:rsidR="00DE59B9">
        <w:t>W</w:t>
      </w:r>
      <w:r w:rsidRPr="0077137A">
        <w:t xml:space="preserve">eight is basically </w:t>
      </w:r>
      <w:r w:rsidR="00DE59B9">
        <w:t>a</w:t>
      </w:r>
      <w:r w:rsidR="002A7E6C" w:rsidRPr="0077137A">
        <w:t xml:space="preserve"> nu</w:t>
      </w:r>
      <w:r w:rsidR="002A7E6C">
        <w:t xml:space="preserve">meric </w:t>
      </w:r>
      <w:r w:rsidR="00DE59B9">
        <w:t>indication of</w:t>
      </w:r>
      <w:ins w:id="31" w:author="nyomegb1" w:date="2017-02-20T15:24:00Z">
        <w:r w:rsidR="002A7E6C">
          <w:t xml:space="preserve"> </w:t>
        </w:r>
      </w:ins>
      <w:r w:rsidRPr="0077137A">
        <w:t>the complexity of the test case</w:t>
      </w:r>
      <w:r w:rsidR="002A7E6C">
        <w:t>.</w:t>
      </w:r>
    </w:p>
    <w:p w:rsidR="009B53B9" w:rsidRDefault="00150780" w:rsidP="009B53B9">
      <w:pPr>
        <w:pStyle w:val="Graphic"/>
      </w:pPr>
      <w:r>
        <w:rPr>
          <w:noProof/>
        </w:rPr>
        <w:drawing>
          <wp:inline distT="0" distB="0" distL="0" distR="0" wp14:anchorId="6925634E" wp14:editId="5A5F8AFD">
            <wp:extent cx="5092748" cy="3032058"/>
            <wp:effectExtent l="0" t="0" r="0" b="0"/>
            <wp:docPr id="2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110203" cy="3042450"/>
                    </a:xfrm>
                    <a:prstGeom prst="rect">
                      <a:avLst/>
                    </a:prstGeom>
                  </pic:spPr>
                </pic:pic>
              </a:graphicData>
            </a:graphic>
          </wp:inline>
        </w:drawing>
      </w:r>
    </w:p>
    <w:p w:rsidR="009B53B9" w:rsidRDefault="000E2597" w:rsidP="007C7D05">
      <w:pPr>
        <w:pStyle w:val="Paragraph1"/>
      </w:pPr>
      <w:r>
        <w:t>D</w:t>
      </w:r>
      <w:r w:rsidR="0077137A" w:rsidRPr="0077137A">
        <w:t xml:space="preserve">efine the weight attribute </w:t>
      </w:r>
      <w:r w:rsidR="001229CD">
        <w:t>for</w:t>
      </w:r>
      <w:r w:rsidR="001229CD" w:rsidRPr="0077137A">
        <w:t xml:space="preserve"> </w:t>
      </w:r>
      <w:r w:rsidR="001229CD">
        <w:t>each</w:t>
      </w:r>
      <w:r w:rsidR="001229CD" w:rsidRPr="0077137A">
        <w:t xml:space="preserve"> </w:t>
      </w:r>
      <w:r w:rsidR="0077137A" w:rsidRPr="0077137A">
        <w:t xml:space="preserve">test case based on </w:t>
      </w:r>
      <w:r w:rsidR="001229CD">
        <w:t>its</w:t>
      </w:r>
      <w:r w:rsidR="001229CD" w:rsidRPr="0077137A">
        <w:t xml:space="preserve"> </w:t>
      </w:r>
      <w:r w:rsidR="0077137A" w:rsidRPr="0077137A">
        <w:t xml:space="preserve">complexity. If it is a simple </w:t>
      </w:r>
      <w:r w:rsidR="00271B9C">
        <w:t xml:space="preserve">test case </w:t>
      </w:r>
      <w:r w:rsidR="0077137A" w:rsidRPr="0077137A">
        <w:t xml:space="preserve">then </w:t>
      </w:r>
      <w:r w:rsidR="00271B9C">
        <w:t xml:space="preserve">its </w:t>
      </w:r>
      <w:r w:rsidR="0077137A" w:rsidRPr="0077137A">
        <w:t xml:space="preserve">weight </w:t>
      </w:r>
      <w:r w:rsidR="009B53B9">
        <w:t>could be assigned a value of</w:t>
      </w:r>
      <w:r w:rsidR="0077137A" w:rsidRPr="0077137A">
        <w:t xml:space="preserve"> </w:t>
      </w:r>
      <w:r w:rsidR="001229CD">
        <w:t>1</w:t>
      </w:r>
      <w:r w:rsidR="0077137A" w:rsidRPr="0077137A">
        <w:t xml:space="preserve">00 or if it is very complex </w:t>
      </w:r>
      <w:r w:rsidR="00271B9C">
        <w:t xml:space="preserve">test case </w:t>
      </w:r>
      <w:r w:rsidR="0077137A" w:rsidRPr="0077137A">
        <w:t xml:space="preserve">then </w:t>
      </w:r>
      <w:r w:rsidR="00271B9C">
        <w:t xml:space="preserve">its </w:t>
      </w:r>
      <w:r w:rsidR="0077137A" w:rsidRPr="0077137A">
        <w:t xml:space="preserve">weight </w:t>
      </w:r>
      <w:r w:rsidR="009B53B9">
        <w:t>could be</w:t>
      </w:r>
      <w:r w:rsidR="009B53B9" w:rsidRPr="0077137A">
        <w:t xml:space="preserve"> </w:t>
      </w:r>
      <w:r w:rsidR="0077137A" w:rsidRPr="0077137A">
        <w:t>1000.</w:t>
      </w:r>
      <w:ins w:id="32" w:author="nyomegb1" w:date="2017-03-02T10:18:00Z">
        <w:r w:rsidR="0077137A" w:rsidRPr="0077137A">
          <w:t xml:space="preserve"> </w:t>
        </w:r>
      </w:ins>
    </w:p>
    <w:p w:rsidR="001229CD" w:rsidRDefault="00271B9C" w:rsidP="007C7D05">
      <w:pPr>
        <w:pStyle w:val="Paragraph1"/>
      </w:pPr>
      <w:r>
        <w:t>You will need to define a weight scale for the project. For example</w:t>
      </w:r>
      <w:r w:rsidR="009B53B9">
        <w:t>,</w:t>
      </w:r>
      <w:r>
        <w:t xml:space="preserve"> you</w:t>
      </w:r>
      <w:r w:rsidR="009B53B9">
        <w:t xml:space="preserve"> could define </w:t>
      </w:r>
      <w:r w:rsidR="006A3824">
        <w:t>the scale</w:t>
      </w:r>
      <w:r>
        <w:t xml:space="preserve"> </w:t>
      </w:r>
      <w:r w:rsidR="009B53B9">
        <w:t>to be</w:t>
      </w:r>
      <w:r>
        <w:t xml:space="preserve"> 100-1000, </w:t>
      </w:r>
      <w:r w:rsidR="009B53B9">
        <w:t xml:space="preserve">with </w:t>
      </w:r>
      <w:r>
        <w:t xml:space="preserve">the </w:t>
      </w:r>
      <w:r w:rsidR="009B53B9">
        <w:t xml:space="preserve">rule that </w:t>
      </w:r>
      <w:r>
        <w:t>100 means the test case is simple and only take</w:t>
      </w:r>
      <w:r w:rsidR="009B53B9">
        <w:t>s</w:t>
      </w:r>
      <w:r>
        <w:t xml:space="preserve"> 2 minutes to execute</w:t>
      </w:r>
      <w:r w:rsidR="009B53B9">
        <w:t>,</w:t>
      </w:r>
      <w:r>
        <w:t xml:space="preserve"> </w:t>
      </w:r>
      <w:r w:rsidR="009B53B9">
        <w:t xml:space="preserve">that </w:t>
      </w:r>
      <w:r>
        <w:t xml:space="preserve">500 </w:t>
      </w:r>
      <w:r w:rsidR="009B53B9">
        <w:t>means</w:t>
      </w:r>
      <w:r>
        <w:t xml:space="preserve"> it take</w:t>
      </w:r>
      <w:r w:rsidR="009B53B9">
        <w:t>s</w:t>
      </w:r>
      <w:r>
        <w:t xml:space="preserve"> 5 minutes to </w:t>
      </w:r>
      <w:r w:rsidR="00A0149C">
        <w:t>execute</w:t>
      </w:r>
      <w:r>
        <w:t xml:space="preserve"> </w:t>
      </w:r>
      <w:r w:rsidR="009B53B9">
        <w:t>and</w:t>
      </w:r>
      <w:r>
        <w:t xml:space="preserve"> </w:t>
      </w:r>
      <w:r w:rsidR="009B53B9">
        <w:t xml:space="preserve">that </w:t>
      </w:r>
      <w:r>
        <w:t xml:space="preserve">1000 </w:t>
      </w:r>
      <w:r w:rsidR="009B53B9">
        <w:t>means</w:t>
      </w:r>
      <w:r>
        <w:t xml:space="preserve"> it take</w:t>
      </w:r>
      <w:r w:rsidR="009B53B9">
        <w:t>s</w:t>
      </w:r>
      <w:r>
        <w:t xml:space="preserve"> 60 minutes</w:t>
      </w:r>
      <w:r w:rsidR="001815BE">
        <w:t xml:space="preserve"> or longer</w:t>
      </w:r>
      <w:r>
        <w:t>.</w:t>
      </w:r>
      <w:r w:rsidR="0077137A" w:rsidRPr="0077137A">
        <w:t xml:space="preserve"> </w:t>
      </w:r>
    </w:p>
    <w:p w:rsidR="002907D7" w:rsidRPr="007C7D05" w:rsidRDefault="002907D7" w:rsidP="002907D7">
      <w:pPr>
        <w:pStyle w:val="Paragraph1"/>
        <w:rPr>
          <w:b/>
        </w:rPr>
      </w:pPr>
      <w:r w:rsidRPr="007C7D05">
        <w:rPr>
          <w:b/>
        </w:rPr>
        <w:t>Example1</w:t>
      </w:r>
      <w:r>
        <w:rPr>
          <w:b/>
        </w:rPr>
        <w:t>: Estimating the Testing Time Based on the Test Weight</w:t>
      </w:r>
    </w:p>
    <w:p w:rsidR="0077137A" w:rsidRDefault="0077137A" w:rsidP="007C7D05">
      <w:pPr>
        <w:pStyle w:val="Paragraph1"/>
      </w:pPr>
      <w:r w:rsidRPr="0077137A">
        <w:t xml:space="preserve">So based on the </w:t>
      </w:r>
      <w:r w:rsidR="001229CD">
        <w:t xml:space="preserve">“Weight” </w:t>
      </w:r>
      <w:r w:rsidRPr="0077137A">
        <w:t>category</w:t>
      </w:r>
      <w:r w:rsidR="001229CD">
        <w:t>, you can</w:t>
      </w:r>
      <w:r w:rsidRPr="0077137A">
        <w:t xml:space="preserve"> group the test cases </w:t>
      </w:r>
      <w:r w:rsidR="001229CD">
        <w:t xml:space="preserve">and report </w:t>
      </w:r>
      <w:r w:rsidRPr="0077137A">
        <w:t xml:space="preserve">how many </w:t>
      </w:r>
      <w:r w:rsidR="001229CD">
        <w:t xml:space="preserve">have a </w:t>
      </w:r>
      <w:r w:rsidRPr="0077137A">
        <w:t xml:space="preserve">weight </w:t>
      </w:r>
      <w:r w:rsidR="001229CD">
        <w:t>of</w:t>
      </w:r>
      <w:r w:rsidRPr="0077137A">
        <w:t xml:space="preserve"> 100</w:t>
      </w:r>
      <w:r w:rsidR="007313B5">
        <w:t>,</w:t>
      </w:r>
      <w:r w:rsidRPr="0077137A">
        <w:t xml:space="preserve"> how many </w:t>
      </w:r>
      <w:r w:rsidR="001229CD">
        <w:t>have a weight of</w:t>
      </w:r>
      <w:r w:rsidRPr="0077137A">
        <w:t xml:space="preserve"> 500, and how many </w:t>
      </w:r>
      <w:r w:rsidR="001229CD">
        <w:t>have a weight of</w:t>
      </w:r>
      <w:r w:rsidRPr="0077137A">
        <w:t xml:space="preserve"> 1000</w:t>
      </w:r>
      <w:r w:rsidR="001229CD">
        <w:t>.</w:t>
      </w:r>
      <w:r w:rsidRPr="0077137A">
        <w:t xml:space="preserve"> </w:t>
      </w:r>
      <w:r w:rsidR="001229CD">
        <w:t>B</w:t>
      </w:r>
      <w:r w:rsidRPr="0077137A">
        <w:t>ased on this</w:t>
      </w:r>
      <w:r w:rsidR="001229CD">
        <w:t>,</w:t>
      </w:r>
      <w:r w:rsidRPr="0077137A">
        <w:t xml:space="preserve"> </w:t>
      </w:r>
      <w:r w:rsidR="001229CD">
        <w:t>you can</w:t>
      </w:r>
      <w:r w:rsidRPr="0077137A">
        <w:t xml:space="preserve"> estimat</w:t>
      </w:r>
      <w:r w:rsidR="001229CD">
        <w:t>e</w:t>
      </w:r>
      <w:r w:rsidRPr="0077137A">
        <w:t xml:space="preserve"> </w:t>
      </w:r>
      <w:r w:rsidR="001229CD">
        <w:t xml:space="preserve">how much time it will take </w:t>
      </w:r>
      <w:r w:rsidRPr="0077137A">
        <w:t xml:space="preserve">to execute </w:t>
      </w:r>
      <w:r w:rsidR="002907D7">
        <w:t>the</w:t>
      </w:r>
      <w:r w:rsidR="002907D7" w:rsidRPr="0077137A">
        <w:t xml:space="preserve"> </w:t>
      </w:r>
      <w:r w:rsidRPr="0077137A">
        <w:t xml:space="preserve">test cases. </w:t>
      </w:r>
      <w:r w:rsidR="002907D7">
        <w:t>The time required</w:t>
      </w:r>
      <w:r w:rsidR="002907D7" w:rsidRPr="0077137A">
        <w:t xml:space="preserve"> </w:t>
      </w:r>
      <w:r w:rsidRPr="0077137A">
        <w:t xml:space="preserve">is not </w:t>
      </w:r>
      <w:r w:rsidR="002907D7">
        <w:t xml:space="preserve">a simple </w:t>
      </w:r>
      <w:r w:rsidRPr="0077137A">
        <w:t xml:space="preserve">addition of weight </w:t>
      </w:r>
      <w:r w:rsidR="002907D7">
        <w:t xml:space="preserve">values, </w:t>
      </w:r>
      <w:r w:rsidR="006A3824">
        <w:t xml:space="preserve">but </w:t>
      </w:r>
      <w:r w:rsidR="006A3824" w:rsidRPr="0077137A">
        <w:t>they</w:t>
      </w:r>
      <w:r w:rsidR="002907D7">
        <w:t xml:space="preserve"> </w:t>
      </w:r>
      <w:r w:rsidRPr="0077137A">
        <w:t>define the complexity of the test cases</w:t>
      </w:r>
      <w:r w:rsidR="002907D7">
        <w:t>,</w:t>
      </w:r>
      <w:r w:rsidRPr="0077137A">
        <w:t xml:space="preserve"> and based on that</w:t>
      </w:r>
      <w:r w:rsidR="007B1B32">
        <w:t>,</w:t>
      </w:r>
      <w:r w:rsidRPr="0077137A">
        <w:t xml:space="preserve"> define the timings. </w:t>
      </w:r>
    </w:p>
    <w:p w:rsidR="002907D7" w:rsidRPr="007C7D05" w:rsidRDefault="002907D7" w:rsidP="002907D7">
      <w:pPr>
        <w:pStyle w:val="Paragraph1"/>
        <w:rPr>
          <w:b/>
        </w:rPr>
      </w:pPr>
      <w:r>
        <w:rPr>
          <w:b/>
        </w:rPr>
        <w:t xml:space="preserve">Example2: Estimating the </w:t>
      </w:r>
      <w:r w:rsidR="004317DB">
        <w:rPr>
          <w:b/>
        </w:rPr>
        <w:t>Test Progress</w:t>
      </w:r>
    </w:p>
    <w:p w:rsidR="0077137A" w:rsidRDefault="002907D7" w:rsidP="007C7D05">
      <w:pPr>
        <w:pStyle w:val="Paragraph1"/>
      </w:pPr>
      <w:r>
        <w:t>Consider a test</w:t>
      </w:r>
      <w:r w:rsidR="0077137A" w:rsidRPr="0077137A">
        <w:t xml:space="preserve"> suit</w:t>
      </w:r>
      <w:r>
        <w:t>e</w:t>
      </w:r>
      <w:r w:rsidR="0077137A" w:rsidRPr="0077137A">
        <w:t xml:space="preserve"> </w:t>
      </w:r>
      <w:r>
        <w:t>with</w:t>
      </w:r>
      <w:r w:rsidR="0077137A" w:rsidRPr="0077137A">
        <w:t xml:space="preserve"> two test </w:t>
      </w:r>
      <w:r w:rsidR="006A3824" w:rsidRPr="0077137A">
        <w:t>cases</w:t>
      </w:r>
      <w:r w:rsidR="006A3824">
        <w:t>. One</w:t>
      </w:r>
      <w:r w:rsidR="001600CB">
        <w:t xml:space="preserve"> of the tests is simple and the other test is more</w:t>
      </w:r>
      <w:r w:rsidR="004317DB">
        <w:t xml:space="preserve"> complex</w:t>
      </w:r>
      <w:r w:rsidR="001600CB">
        <w:t xml:space="preserve">. </w:t>
      </w:r>
      <w:r w:rsidR="004317DB">
        <w:t xml:space="preserve">Suppose the simple test completes, but the complex test fails. If RQM uses the default weight values of 100, it calculates the test progress as 50%. If you assign </w:t>
      </w:r>
      <w:r w:rsidR="001600CB">
        <w:t>the</w:t>
      </w:r>
      <w:r w:rsidR="004317DB">
        <w:t xml:space="preserve"> simple</w:t>
      </w:r>
      <w:r w:rsidR="001600CB">
        <w:t xml:space="preserve"> test a weight of 100</w:t>
      </w:r>
      <w:r w:rsidR="004317DB">
        <w:t xml:space="preserve"> and the </w:t>
      </w:r>
      <w:r w:rsidR="001600CB">
        <w:t xml:space="preserve">complex </w:t>
      </w:r>
      <w:r w:rsidR="004317DB">
        <w:t>test</w:t>
      </w:r>
      <w:r w:rsidR="001600CB">
        <w:t xml:space="preserve"> a weight of 400</w:t>
      </w:r>
      <w:r w:rsidR="004317DB">
        <w:t>, RQM calculates the test progress as 20%, which gives a better estimate of the remaining effort</w:t>
      </w:r>
      <w:r w:rsidR="001600CB">
        <w:t xml:space="preserve">. </w:t>
      </w:r>
    </w:p>
    <w:p w:rsidR="00EE6EAD" w:rsidRDefault="00EE6EAD">
      <w:pPr>
        <w:rPr>
          <w:rFonts w:ascii="Calibri" w:eastAsia="Times New Roman" w:hAnsi="Calibri" w:cs="Times New Roman"/>
          <w:b/>
          <w:sz w:val="24"/>
          <w:szCs w:val="20"/>
        </w:rPr>
      </w:pPr>
      <w:bookmarkStart w:id="33" w:name="_Toc475034023"/>
      <w:r>
        <w:br w:type="page"/>
      </w:r>
    </w:p>
    <w:p w:rsidR="007C7D05" w:rsidRDefault="00A74C89" w:rsidP="002C724D">
      <w:pPr>
        <w:pStyle w:val="Heading2"/>
      </w:pPr>
      <w:r w:rsidRPr="00A74C89">
        <w:lastRenderedPageBreak/>
        <w:t>Snapshots</w:t>
      </w:r>
      <w:bookmarkEnd w:id="33"/>
    </w:p>
    <w:p w:rsidR="00A171C8" w:rsidRPr="00A171C8" w:rsidRDefault="00A171C8" w:rsidP="00A171C8">
      <w:pPr>
        <w:pStyle w:val="Paragraph1"/>
      </w:pPr>
      <w:r w:rsidRPr="00A171C8">
        <w:t xml:space="preserve">Snapshots </w:t>
      </w:r>
      <w:r w:rsidR="004317DB">
        <w:t>capture the state of a</w:t>
      </w:r>
      <w:r w:rsidR="00133ECC">
        <w:t>ll the artifacts in a</w:t>
      </w:r>
      <w:r w:rsidR="004317DB">
        <w:t xml:space="preserve"> </w:t>
      </w:r>
      <w:r w:rsidR="00133ECC">
        <w:t xml:space="preserve">component at a point in time. They </w:t>
      </w:r>
      <w:r w:rsidRPr="00A171C8">
        <w:t xml:space="preserve">are non-editable and </w:t>
      </w:r>
      <w:r w:rsidR="00D10DBA">
        <w:t xml:space="preserve">do </w:t>
      </w:r>
      <w:r w:rsidRPr="00A171C8">
        <w:t>not replac</w:t>
      </w:r>
      <w:r w:rsidR="00D10DBA">
        <w:t>e</w:t>
      </w:r>
      <w:r w:rsidRPr="00A171C8">
        <w:t xml:space="preserve"> the current baselines</w:t>
      </w:r>
      <w:r w:rsidR="00133ECC">
        <w:t>, which dynamically reflect the current state of all the artifacts in a component</w:t>
      </w:r>
      <w:r w:rsidR="00D10DBA">
        <w:t>.</w:t>
      </w:r>
      <w:r w:rsidRPr="00A171C8">
        <w:t xml:space="preserve"> </w:t>
      </w:r>
      <w:r w:rsidR="00133ECC">
        <w:t>A</w:t>
      </w:r>
      <w:r w:rsidR="00D10DBA">
        <w:t xml:space="preserve"> snapshot</w:t>
      </w:r>
      <w:r w:rsidRPr="00A171C8">
        <w:t xml:space="preserve"> </w:t>
      </w:r>
      <w:r w:rsidR="00133ECC">
        <w:t xml:space="preserve">can </w:t>
      </w:r>
      <w:r w:rsidRPr="00A171C8">
        <w:t xml:space="preserve">serve as </w:t>
      </w:r>
      <w:r w:rsidR="00D10DBA">
        <w:t xml:space="preserve">a </w:t>
      </w:r>
      <w:r w:rsidRPr="00A171C8">
        <w:t xml:space="preserve">reference of </w:t>
      </w:r>
      <w:r w:rsidR="00D10DBA">
        <w:t xml:space="preserve">a </w:t>
      </w:r>
      <w:r w:rsidRPr="00A171C8">
        <w:t>previous version</w:t>
      </w:r>
      <w:r w:rsidR="00D10DBA">
        <w:t>, but it does not provide true version management</w:t>
      </w:r>
      <w:r w:rsidRPr="00A171C8">
        <w:t>.</w:t>
      </w:r>
      <w:r w:rsidR="00133ECC">
        <w:t xml:space="preserve"> RQM automatically creates snapshots before each build, but </w:t>
      </w:r>
      <w:r w:rsidR="001815BE">
        <w:t>you</w:t>
      </w:r>
      <w:r w:rsidR="00133ECC">
        <w:t xml:space="preserve"> can create additional snapshots any time.</w:t>
      </w:r>
    </w:p>
    <w:p w:rsidR="007C7D05" w:rsidRDefault="00A74C89" w:rsidP="00A74C89">
      <w:pPr>
        <w:pStyle w:val="Graphic"/>
      </w:pPr>
      <w:r>
        <w:rPr>
          <w:noProof/>
        </w:rPr>
        <w:drawing>
          <wp:inline distT="0" distB="0" distL="0" distR="0" wp14:anchorId="5695C631" wp14:editId="4AE1264F">
            <wp:extent cx="5024619" cy="20807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048536" cy="2090612"/>
                    </a:xfrm>
                    <a:prstGeom prst="rect">
                      <a:avLst/>
                    </a:prstGeom>
                  </pic:spPr>
                </pic:pic>
              </a:graphicData>
            </a:graphic>
          </wp:inline>
        </w:drawing>
      </w:r>
    </w:p>
    <w:p w:rsidR="00A35D49" w:rsidRDefault="00A74C89" w:rsidP="007C7D05">
      <w:pPr>
        <w:pStyle w:val="Paragraph1"/>
      </w:pPr>
      <w:r w:rsidRPr="00A74C89">
        <w:t xml:space="preserve">If </w:t>
      </w:r>
      <w:r w:rsidR="001815BE">
        <w:t>you</w:t>
      </w:r>
      <w:r w:rsidR="001815BE" w:rsidRPr="00A74C89">
        <w:t xml:space="preserve"> </w:t>
      </w:r>
      <w:r w:rsidRPr="00A74C89">
        <w:t xml:space="preserve">are working on a test plan or test cases and </w:t>
      </w:r>
      <w:r w:rsidR="00133ECC">
        <w:t xml:space="preserve">want to </w:t>
      </w:r>
      <w:r w:rsidRPr="00A74C89">
        <w:t xml:space="preserve">create a backup of the </w:t>
      </w:r>
      <w:r w:rsidR="00A35D49">
        <w:t>original files,</w:t>
      </w:r>
      <w:r w:rsidRPr="00A74C89">
        <w:t xml:space="preserve"> </w:t>
      </w:r>
      <w:r w:rsidR="001815BE">
        <w:t>you</w:t>
      </w:r>
      <w:r w:rsidR="00A35D49">
        <w:t xml:space="preserve"> can </w:t>
      </w:r>
      <w:r w:rsidRPr="00A74C89">
        <w:t xml:space="preserve">create a snapshot. </w:t>
      </w:r>
      <w:r w:rsidR="00A35D49">
        <w:t>However, a</w:t>
      </w:r>
      <w:r w:rsidR="00A35D49" w:rsidRPr="00A74C89">
        <w:t xml:space="preserve"> </w:t>
      </w:r>
      <w:r w:rsidRPr="00A74C89">
        <w:t>snapshot is non-editable</w:t>
      </w:r>
      <w:r w:rsidR="00A35D49">
        <w:t>;</w:t>
      </w:r>
      <w:r w:rsidRPr="00A74C89">
        <w:t xml:space="preserve"> </w:t>
      </w:r>
      <w:r w:rsidR="008559D6">
        <w:t>you</w:t>
      </w:r>
      <w:r w:rsidR="00A35D49">
        <w:t xml:space="preserve"> </w:t>
      </w:r>
      <w:r w:rsidRPr="00A74C89">
        <w:t>cannot modify anything in the snapshot of the test artifact</w:t>
      </w:r>
      <w:r w:rsidR="00A35D49">
        <w:t>,</w:t>
      </w:r>
      <w:r w:rsidRPr="00A74C89">
        <w:t xml:space="preserve"> but </w:t>
      </w:r>
      <w:r w:rsidR="008559D6">
        <w:t>you</w:t>
      </w:r>
      <w:r w:rsidR="00A35D49">
        <w:t xml:space="preserve"> can</w:t>
      </w:r>
      <w:r w:rsidRPr="00A74C89">
        <w:t xml:space="preserve"> </w:t>
      </w:r>
      <w:r w:rsidR="00A35D49">
        <w:t xml:space="preserve">view the artifacts in it if we need to </w:t>
      </w:r>
      <w:r w:rsidRPr="00A74C89">
        <w:t>refer the older copy.</w:t>
      </w:r>
      <w:r w:rsidR="008559D6">
        <w:t xml:space="preserve"> You</w:t>
      </w:r>
      <w:r w:rsidR="00A35D49">
        <w:t xml:space="preserve"> can c</w:t>
      </w:r>
      <w:r w:rsidRPr="00A74C89">
        <w:t xml:space="preserve">reate a snapshot either in the same project area or in </w:t>
      </w:r>
      <w:r w:rsidR="00A35D49">
        <w:t>a</w:t>
      </w:r>
      <w:r w:rsidR="00A35D49" w:rsidRPr="00A74C89">
        <w:t xml:space="preserve"> </w:t>
      </w:r>
      <w:r w:rsidRPr="00A74C89">
        <w:t xml:space="preserve">different project area. </w:t>
      </w:r>
    </w:p>
    <w:p w:rsidR="00A35D49" w:rsidRPr="007C7D05" w:rsidRDefault="00A35D49" w:rsidP="00A35D49">
      <w:pPr>
        <w:pStyle w:val="Paragraph1"/>
        <w:rPr>
          <w:b/>
        </w:rPr>
      </w:pPr>
      <w:r w:rsidRPr="007C7D05">
        <w:rPr>
          <w:b/>
        </w:rPr>
        <w:t>Example1</w:t>
      </w:r>
      <w:r>
        <w:rPr>
          <w:b/>
        </w:rPr>
        <w:t>: Creating a Snapshot in the same Project Area</w:t>
      </w:r>
    </w:p>
    <w:p w:rsidR="00A74C89" w:rsidRDefault="00A74C89" w:rsidP="007C7D05">
      <w:pPr>
        <w:pStyle w:val="Paragraph1"/>
      </w:pPr>
      <w:r w:rsidRPr="00A74C89">
        <w:t>In the same project area</w:t>
      </w:r>
      <w:r w:rsidR="007D64E0">
        <w:t>,</w:t>
      </w:r>
      <w:r w:rsidRPr="00A74C89">
        <w:t xml:space="preserve"> creat</w:t>
      </w:r>
      <w:r w:rsidR="00A35D49">
        <w:t>ing a snapshot</w:t>
      </w:r>
      <w:r w:rsidRPr="00A74C89">
        <w:t xml:space="preserve"> would basically </w:t>
      </w:r>
      <w:r w:rsidR="00A35D49">
        <w:t>create a</w:t>
      </w:r>
      <w:del w:id="34" w:author="Jim Marek" w:date="2017-03-02T14:21:00Z">
        <w:r w:rsidRPr="00A74C89" w:rsidDel="00A35D49">
          <w:delText xml:space="preserve"> </w:delText>
        </w:r>
      </w:del>
      <w:r w:rsidR="00A35D49">
        <w:t xml:space="preserve"> </w:t>
      </w:r>
      <w:r w:rsidRPr="00A74C89">
        <w:t xml:space="preserve">reference of the previous test artifact. For example, if </w:t>
      </w:r>
      <w:r w:rsidR="00A35D49">
        <w:t xml:space="preserve">we create a snapshot of a </w:t>
      </w:r>
      <w:r w:rsidRPr="00A74C89">
        <w:t xml:space="preserve">test case </w:t>
      </w:r>
      <w:r w:rsidR="00A0149C" w:rsidRPr="00A74C89">
        <w:t>and the</w:t>
      </w:r>
      <w:r w:rsidRPr="00A74C89">
        <w:t xml:space="preserve"> test scripts</w:t>
      </w:r>
      <w:r w:rsidR="006C2035">
        <w:t>,</w:t>
      </w:r>
      <w:r w:rsidRPr="00A74C89">
        <w:t xml:space="preserve"> </w:t>
      </w:r>
      <w:r w:rsidR="006C2035">
        <w:t>the</w:t>
      </w:r>
      <w:r w:rsidRPr="00A74C89">
        <w:t xml:space="preserve"> snapshot won’t create new test scripts</w:t>
      </w:r>
      <w:r w:rsidR="006C2035">
        <w:t>;</w:t>
      </w:r>
      <w:r w:rsidRPr="00A74C89">
        <w:t xml:space="preserve"> it will refer </w:t>
      </w:r>
      <w:r w:rsidR="008559D6">
        <w:t xml:space="preserve">to </w:t>
      </w:r>
      <w:r w:rsidRPr="00A74C89">
        <w:t>the test scripts which already exist for that particular test case.</w:t>
      </w:r>
    </w:p>
    <w:p w:rsidR="00A35D49" w:rsidRPr="007C7D05" w:rsidRDefault="00A35D49" w:rsidP="00A35D49">
      <w:pPr>
        <w:pStyle w:val="Paragraph1"/>
        <w:rPr>
          <w:b/>
        </w:rPr>
      </w:pPr>
      <w:r w:rsidRPr="007C7D05">
        <w:rPr>
          <w:b/>
        </w:rPr>
        <w:t>Example</w:t>
      </w:r>
      <w:r w:rsidR="006C2035">
        <w:rPr>
          <w:b/>
        </w:rPr>
        <w:t>2</w:t>
      </w:r>
      <w:r>
        <w:rPr>
          <w:b/>
        </w:rPr>
        <w:t xml:space="preserve">: </w:t>
      </w:r>
      <w:r w:rsidR="006C2035">
        <w:rPr>
          <w:b/>
        </w:rPr>
        <w:t>Creating a Snapshot in a Different Project Area</w:t>
      </w:r>
    </w:p>
    <w:p w:rsidR="00606AB5" w:rsidRDefault="007D64E0" w:rsidP="007C7D05">
      <w:pPr>
        <w:pStyle w:val="Paragraph1"/>
      </w:pPr>
      <w:r>
        <w:t>C</w:t>
      </w:r>
      <w:r w:rsidR="00A74C89" w:rsidRPr="00A74C89">
        <w:t>reat</w:t>
      </w:r>
      <w:r w:rsidR="006C2035">
        <w:t>ing</w:t>
      </w:r>
      <w:r w:rsidR="00A74C89" w:rsidRPr="00A74C89">
        <w:t xml:space="preserve"> a snapshot in </w:t>
      </w:r>
      <w:r w:rsidR="006C2035">
        <w:t>a</w:t>
      </w:r>
      <w:r w:rsidR="006C2035" w:rsidRPr="00A74C89">
        <w:t xml:space="preserve"> </w:t>
      </w:r>
      <w:r w:rsidR="00A74C89" w:rsidRPr="00A74C89">
        <w:t>different project area create</w:t>
      </w:r>
      <w:r w:rsidR="006C2035">
        <w:t>s one with all the artifacts included</w:t>
      </w:r>
      <w:r w:rsidR="00A74C89" w:rsidRPr="00A74C89">
        <w:t xml:space="preserve">. </w:t>
      </w:r>
      <w:r w:rsidR="006C2035">
        <w:t>T</w:t>
      </w:r>
      <w:r w:rsidR="00A74C89" w:rsidRPr="00A74C89">
        <w:t xml:space="preserve">his is </w:t>
      </w:r>
      <w:r w:rsidR="006C2035">
        <w:t>very useful when</w:t>
      </w:r>
      <w:r w:rsidR="00A74C89" w:rsidRPr="00A74C89">
        <w:t xml:space="preserve"> we want to maintain the old </w:t>
      </w:r>
      <w:r w:rsidR="006C2035">
        <w:t>state of</w:t>
      </w:r>
      <w:r w:rsidR="00A74C89" w:rsidRPr="00A74C89">
        <w:t xml:space="preserve"> the test plan or test cases</w:t>
      </w:r>
      <w:r w:rsidR="006C2035">
        <w:t>.</w:t>
      </w:r>
      <w:r w:rsidR="00A74C89" w:rsidRPr="00A74C89">
        <w:t xml:space="preserve"> </w:t>
      </w:r>
    </w:p>
    <w:p w:rsidR="004317DB" w:rsidRDefault="004317DB" w:rsidP="007C7D05">
      <w:pPr>
        <w:pStyle w:val="Paragraph1"/>
      </w:pPr>
    </w:p>
    <w:p w:rsidR="00A74C89" w:rsidRDefault="008E0F6E" w:rsidP="002C724D">
      <w:pPr>
        <w:pStyle w:val="Heading2"/>
      </w:pPr>
      <w:r>
        <w:t>Duplicate Tool</w:t>
      </w:r>
    </w:p>
    <w:p w:rsidR="00A74C89" w:rsidRDefault="0017131C" w:rsidP="008E0F6E">
      <w:pPr>
        <w:pStyle w:val="Paragraph1"/>
      </w:pPr>
      <w:r>
        <w:t>Using the Duplicate Tool, y</w:t>
      </w:r>
      <w:r w:rsidR="008E0F6E">
        <w:t>ou can c</w:t>
      </w:r>
      <w:r w:rsidR="00A74C89" w:rsidRPr="00A74C89">
        <w:t xml:space="preserve">opy </w:t>
      </w:r>
      <w:r>
        <w:t>test</w:t>
      </w:r>
      <w:r w:rsidRPr="00A74C89">
        <w:t xml:space="preserve"> </w:t>
      </w:r>
      <w:r w:rsidR="00A74C89" w:rsidRPr="00A74C89">
        <w:t xml:space="preserve">artifacts into </w:t>
      </w:r>
      <w:r w:rsidR="008559D6">
        <w:t xml:space="preserve">the </w:t>
      </w:r>
      <w:r w:rsidR="00A74C89" w:rsidRPr="00A74C89">
        <w:t xml:space="preserve">same or </w:t>
      </w:r>
      <w:r w:rsidR="008E0F6E">
        <w:t xml:space="preserve">a </w:t>
      </w:r>
      <w:r w:rsidR="00A74C89" w:rsidRPr="00A74C89">
        <w:t>different project area to keep baselines of test artifacts</w:t>
      </w:r>
      <w:r w:rsidR="008559D6">
        <w:t>.</w:t>
      </w:r>
      <w:r w:rsidR="00A74C89" w:rsidRPr="00A74C89">
        <w:t xml:space="preserve"> </w:t>
      </w:r>
    </w:p>
    <w:p w:rsidR="008E0F6E" w:rsidRDefault="008E0F6E" w:rsidP="008E0F6E">
      <w:pPr>
        <w:pStyle w:val="Paragraph1"/>
      </w:pPr>
      <w:r>
        <w:t xml:space="preserve">You can treat previous </w:t>
      </w:r>
      <w:r w:rsidR="0017131C">
        <w:t>artifacts</w:t>
      </w:r>
      <w:r>
        <w:t xml:space="preserve"> as a baseline, and the new copied one as</w:t>
      </w:r>
      <w:r w:rsidR="0017131C">
        <w:t xml:space="preserve"> the</w:t>
      </w:r>
      <w:r>
        <w:t xml:space="preserve"> current version. You can then start working on this new artifact. You can create references to the copied artifact by adding its RQM generated ID into some custom attribute fields, say Parent ID, which show where this new artifact was generated from.</w:t>
      </w:r>
    </w:p>
    <w:p w:rsidR="008E0F6E" w:rsidRDefault="008E0F6E" w:rsidP="008E0F6E">
      <w:pPr>
        <w:pStyle w:val="Paragraph1"/>
      </w:pPr>
      <w:r>
        <w:t>In both the cases, using Snapshots or Duplicate, if you want to take a baseline of associa</w:t>
      </w:r>
      <w:r w:rsidR="0017131C">
        <w:t>ted artifacts like test scripts and</w:t>
      </w:r>
      <w:r>
        <w:t xml:space="preserve"> test cases, you need to do separate copy actions on those linked artifacts and link them to the newly created artifact according to your business needs.</w:t>
      </w:r>
    </w:p>
    <w:p w:rsidR="008E0F6E" w:rsidRDefault="008E0F6E" w:rsidP="008E0F6E">
      <w:pPr>
        <w:pStyle w:val="Paragraph1"/>
      </w:pPr>
      <w:r>
        <w:lastRenderedPageBreak/>
        <w:t>Here the advantage of using Duplicate over Snapshots is that Duplicate creates a new copy, which we can edit. Snapshot is a read-only artifact, and cannot be modified. The screen shot below shows the use of Duplicate in RQM.</w:t>
      </w:r>
    </w:p>
    <w:p w:rsidR="008E0F6E" w:rsidRDefault="008E0F6E" w:rsidP="008E0F6E">
      <w:pPr>
        <w:pStyle w:val="Paragraph1"/>
      </w:pPr>
    </w:p>
    <w:p w:rsidR="00A74C89" w:rsidRDefault="00A74C89" w:rsidP="00A74C89">
      <w:pPr>
        <w:pStyle w:val="Graphic"/>
      </w:pPr>
      <w:r>
        <w:rPr>
          <w:noProof/>
        </w:rPr>
        <w:drawing>
          <wp:inline distT="0" distB="0" distL="0" distR="0" wp14:anchorId="3A877CBE" wp14:editId="7AC948E8">
            <wp:extent cx="5042861" cy="21018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063739" cy="2110568"/>
                    </a:xfrm>
                    <a:prstGeom prst="rect">
                      <a:avLst/>
                    </a:prstGeom>
                  </pic:spPr>
                </pic:pic>
              </a:graphicData>
            </a:graphic>
          </wp:inline>
        </w:drawing>
      </w:r>
    </w:p>
    <w:p w:rsidR="0017131C" w:rsidRDefault="0017131C" w:rsidP="007C7D05">
      <w:pPr>
        <w:pStyle w:val="Paragraph1"/>
      </w:pPr>
      <w:r>
        <w:t>Duplicate allows you to copy multiple test artifacts by simply selecting the desired artifacts and choosing the copy all selected option.</w:t>
      </w:r>
    </w:p>
    <w:p w:rsidR="00A74C89" w:rsidRDefault="00A74C89" w:rsidP="007C7D05">
      <w:pPr>
        <w:pStyle w:val="Paragraph1"/>
      </w:pPr>
    </w:p>
    <w:p w:rsidR="00A74C89" w:rsidRDefault="00A74C89" w:rsidP="002C724D">
      <w:pPr>
        <w:pStyle w:val="Heading2"/>
      </w:pPr>
      <w:bookmarkStart w:id="35" w:name="_Toc475034025"/>
      <w:r w:rsidRPr="00A74C89">
        <w:t>One Test Script per Test Case</w:t>
      </w:r>
      <w:bookmarkEnd w:id="35"/>
    </w:p>
    <w:p w:rsidR="00A74C89" w:rsidRDefault="00A74C89" w:rsidP="00A74C89">
      <w:pPr>
        <w:pStyle w:val="Paragraph1"/>
      </w:pPr>
      <w:r>
        <w:t>RQM provides flexibility of attaching many test scripts to test case</w:t>
      </w:r>
      <w:r w:rsidR="00606AB5">
        <w:t>s</w:t>
      </w:r>
      <w:r>
        <w:t xml:space="preserve"> for execution. However</w:t>
      </w:r>
      <w:r w:rsidR="00606AB5">
        <w:t>,</w:t>
      </w:r>
      <w:r>
        <w:t xml:space="preserve"> at run time </w:t>
      </w:r>
      <w:r w:rsidR="00606AB5">
        <w:t xml:space="preserve">we can </w:t>
      </w:r>
      <w:r>
        <w:t>select any one of the test script</w:t>
      </w:r>
      <w:r w:rsidR="00606AB5">
        <w:t>s</w:t>
      </w:r>
      <w:r>
        <w:t xml:space="preserve"> to run.</w:t>
      </w:r>
    </w:p>
    <w:p w:rsidR="00A74C89" w:rsidRDefault="00A74C89" w:rsidP="00A74C89">
      <w:pPr>
        <w:pStyle w:val="Paragraph1"/>
      </w:pPr>
      <w:r>
        <w:t xml:space="preserve">It’s strongly recommended to use one test script per test case. </w:t>
      </w:r>
      <w:r w:rsidR="00616CD4">
        <w:t>U</w:t>
      </w:r>
      <w:r>
        <w:t xml:space="preserve">se more than one test script per test case only in </w:t>
      </w:r>
      <w:r w:rsidR="00515228">
        <w:t xml:space="preserve">the </w:t>
      </w:r>
      <w:r>
        <w:t>following scenario</w:t>
      </w:r>
      <w:r w:rsidR="00616CD4">
        <w:t>.</w:t>
      </w:r>
    </w:p>
    <w:p w:rsidR="00A74C89" w:rsidRDefault="00A74C89" w:rsidP="00A74C89">
      <w:pPr>
        <w:pStyle w:val="Paragraph1"/>
      </w:pPr>
      <w:r w:rsidRPr="00A171C8">
        <w:rPr>
          <w:b/>
        </w:rPr>
        <w:t>Scenario:</w:t>
      </w:r>
      <w:r>
        <w:t xml:space="preserve"> Use more than one test script if </w:t>
      </w:r>
      <w:r w:rsidR="00606AB5">
        <w:t xml:space="preserve">you are </w:t>
      </w:r>
      <w:r>
        <w:t xml:space="preserve">running </w:t>
      </w:r>
      <w:r w:rsidR="000D453D">
        <w:t xml:space="preserve">your </w:t>
      </w:r>
      <w:r>
        <w:t>test case</w:t>
      </w:r>
      <w:r w:rsidR="00515228">
        <w:t>s</w:t>
      </w:r>
      <w:r>
        <w:t xml:space="preserve"> in different platform</w:t>
      </w:r>
      <w:r w:rsidR="000D453D">
        <w:t>s</w:t>
      </w:r>
      <w:r>
        <w:t xml:space="preserve"> like Linux, Windows etc. </w:t>
      </w:r>
      <w:r w:rsidR="000D453D">
        <w:t xml:space="preserve">For example, </w:t>
      </w:r>
      <w:r>
        <w:t>your automation script</w:t>
      </w:r>
      <w:r w:rsidR="000D453D">
        <w:t>s</w:t>
      </w:r>
      <w:r>
        <w:t xml:space="preserve"> may vary depending upon </w:t>
      </w:r>
      <w:r w:rsidR="000D453D">
        <w:t xml:space="preserve">your </w:t>
      </w:r>
      <w:r>
        <w:t xml:space="preserve">operating system and underlining hardware and software. In this scenario </w:t>
      </w:r>
      <w:r w:rsidR="000D453D">
        <w:t xml:space="preserve">you </w:t>
      </w:r>
      <w:r w:rsidR="00893DD2">
        <w:t>have to</w:t>
      </w:r>
      <w:r>
        <w:t xml:space="preserve"> choose at execution time </w:t>
      </w:r>
      <w:r w:rsidR="000D453D">
        <w:t xml:space="preserve">the test scripts </w:t>
      </w:r>
      <w:r>
        <w:t>which you plan to run in respective platform</w:t>
      </w:r>
      <w:r w:rsidR="000D453D">
        <w:t>s</w:t>
      </w:r>
      <w:r>
        <w:t>.</w:t>
      </w:r>
    </w:p>
    <w:p w:rsidR="00A74C89" w:rsidRDefault="00A74C89" w:rsidP="002C724D">
      <w:pPr>
        <w:pStyle w:val="Heading2"/>
      </w:pPr>
      <w:bookmarkStart w:id="36" w:name="_Toc475034026"/>
      <w:r w:rsidRPr="00A74C89">
        <w:t>Entry criteria and Exit criteria</w:t>
      </w:r>
      <w:bookmarkEnd w:id="36"/>
    </w:p>
    <w:p w:rsidR="00A74C89" w:rsidRDefault="00827CC9" w:rsidP="00A74C89">
      <w:pPr>
        <w:pStyle w:val="Paragraph1"/>
      </w:pPr>
      <w:r>
        <w:t xml:space="preserve">A </w:t>
      </w:r>
      <w:r w:rsidR="00A74C89">
        <w:t xml:space="preserve">Test Plan </w:t>
      </w:r>
      <w:r w:rsidR="000D453D">
        <w:t xml:space="preserve">documents the </w:t>
      </w:r>
      <w:r w:rsidR="00A74C89">
        <w:t xml:space="preserve">planning of your test effort and </w:t>
      </w:r>
      <w:r w:rsidR="00515228">
        <w:t xml:space="preserve">its </w:t>
      </w:r>
      <w:r w:rsidR="00A74C89">
        <w:t>execution. The test plan can be configured to meet the needs of your team.</w:t>
      </w:r>
    </w:p>
    <w:p w:rsidR="00A74C89" w:rsidRDefault="00A74C89" w:rsidP="00A74C89">
      <w:pPr>
        <w:pStyle w:val="Paragraph1"/>
      </w:pPr>
      <w:r>
        <w:t xml:space="preserve">Test Plan provides two sections called Entry criteria and Exit criteria. These two criteria help to deliver </w:t>
      </w:r>
      <w:r w:rsidR="000D453D">
        <w:t xml:space="preserve">a </w:t>
      </w:r>
      <w:r>
        <w:t>quality product and plan your deliverables accordingly.</w:t>
      </w:r>
    </w:p>
    <w:p w:rsidR="00A74C89" w:rsidRDefault="00A74C89" w:rsidP="00A74C89">
      <w:pPr>
        <w:pStyle w:val="Paragraph1"/>
      </w:pPr>
      <w:r>
        <w:t>Before you start your test plan execution</w:t>
      </w:r>
      <w:r w:rsidR="00515228">
        <w:t>,</w:t>
      </w:r>
      <w:r>
        <w:t xml:space="preserve"> you can evaluate your entry criteria</w:t>
      </w:r>
      <w:r w:rsidR="00515228">
        <w:t xml:space="preserve"> to determine</w:t>
      </w:r>
      <w:r>
        <w:t xml:space="preserve"> whether it is </w:t>
      </w:r>
      <w:r w:rsidR="00827CC9">
        <w:t>complete</w:t>
      </w:r>
      <w:r>
        <w:t xml:space="preserve"> and decide whether you can go for further testing or not. Similarly</w:t>
      </w:r>
      <w:r w:rsidR="000D453D">
        <w:t>,</w:t>
      </w:r>
      <w:r>
        <w:t xml:space="preserve"> you can </w:t>
      </w:r>
      <w:r w:rsidR="000D453D">
        <w:t xml:space="preserve">use the exit </w:t>
      </w:r>
      <w:r w:rsidR="00A0149C">
        <w:t>criteria after</w:t>
      </w:r>
      <w:r>
        <w:t xml:space="preserve"> your test execution is completed </w:t>
      </w:r>
      <w:r w:rsidR="000D453D">
        <w:t>to determine whether your test plan is complete</w:t>
      </w:r>
      <w:r>
        <w:t>.</w:t>
      </w:r>
    </w:p>
    <w:p w:rsidR="00A74C89" w:rsidRDefault="00A74C89" w:rsidP="00A74C89">
      <w:pPr>
        <w:pStyle w:val="Graphic"/>
      </w:pPr>
      <w:r>
        <w:rPr>
          <w:noProof/>
        </w:rPr>
        <w:lastRenderedPageBreak/>
        <w:drawing>
          <wp:inline distT="0" distB="0" distL="0" distR="0" wp14:anchorId="16FEDBDA" wp14:editId="4A44FF81">
            <wp:extent cx="4671060" cy="359442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671060" cy="3594427"/>
                    </a:xfrm>
                    <a:prstGeom prst="rect">
                      <a:avLst/>
                    </a:prstGeom>
                  </pic:spPr>
                </pic:pic>
              </a:graphicData>
            </a:graphic>
          </wp:inline>
        </w:drawing>
      </w:r>
    </w:p>
    <w:p w:rsidR="00A74C89" w:rsidRDefault="00A74C89" w:rsidP="002C724D">
      <w:pPr>
        <w:pStyle w:val="Heading2"/>
      </w:pPr>
      <w:bookmarkStart w:id="37" w:name="_Toc475034027"/>
      <w:r w:rsidRPr="00A74C89">
        <w:t>Using Keywords, Test Data and Execution Variables</w:t>
      </w:r>
      <w:bookmarkEnd w:id="37"/>
    </w:p>
    <w:p w:rsidR="00A74C89" w:rsidRDefault="00A74C89" w:rsidP="00A74C89">
      <w:pPr>
        <w:pStyle w:val="Paragraph1"/>
      </w:pPr>
      <w:r>
        <w:t>Keywords are nothing but reference point</w:t>
      </w:r>
      <w:r w:rsidR="00C242B6">
        <w:t>s</w:t>
      </w:r>
      <w:r>
        <w:t xml:space="preserve"> to execution step</w:t>
      </w:r>
      <w:r w:rsidR="000D453D">
        <w:t>s</w:t>
      </w:r>
      <w:r w:rsidR="00C242B6">
        <w:t>. Once the step is written and assigned a keyword</w:t>
      </w:r>
      <w:r w:rsidR="000D453D">
        <w:t>,</w:t>
      </w:r>
      <w:r>
        <w:t xml:space="preserve"> </w:t>
      </w:r>
      <w:r w:rsidR="00C242B6">
        <w:t xml:space="preserve">it </w:t>
      </w:r>
      <w:r>
        <w:t>can be reused</w:t>
      </w:r>
      <w:r w:rsidR="00C242B6">
        <w:t xml:space="preserve"> in other scripts by specifying the keyword.</w:t>
      </w:r>
      <w:r>
        <w:t xml:space="preserve"> </w:t>
      </w:r>
      <w:r w:rsidR="00C242B6">
        <w:t xml:space="preserve">Using </w:t>
      </w:r>
      <w:r>
        <w:t xml:space="preserve">these keywords in several scripts </w:t>
      </w:r>
      <w:r w:rsidR="00C242B6">
        <w:t>helps to</w:t>
      </w:r>
      <w:r>
        <w:t xml:space="preserve"> avoid re-writing the same script</w:t>
      </w:r>
      <w:r w:rsidR="00C242B6">
        <w:t xml:space="preserve"> and</w:t>
      </w:r>
      <w:r>
        <w:t>/</w:t>
      </w:r>
      <w:r w:rsidR="00C242B6">
        <w:t xml:space="preserve">or </w:t>
      </w:r>
      <w:r>
        <w:t xml:space="preserve">steps in </w:t>
      </w:r>
      <w:r w:rsidR="00C242B6">
        <w:t xml:space="preserve">a </w:t>
      </w:r>
      <w:r>
        <w:t>script.</w:t>
      </w:r>
    </w:p>
    <w:p w:rsidR="00A74C89" w:rsidRDefault="00A74C89" w:rsidP="00A74C89">
      <w:pPr>
        <w:pStyle w:val="Graphic"/>
      </w:pPr>
      <w:r>
        <w:rPr>
          <w:noProof/>
        </w:rPr>
        <w:drawing>
          <wp:inline distT="0" distB="0" distL="0" distR="0" wp14:anchorId="540AD260" wp14:editId="3E3596E6">
            <wp:extent cx="4905375" cy="3133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905375" cy="3133725"/>
                    </a:xfrm>
                    <a:prstGeom prst="rect">
                      <a:avLst/>
                    </a:prstGeom>
                  </pic:spPr>
                </pic:pic>
              </a:graphicData>
            </a:graphic>
          </wp:inline>
        </w:drawing>
      </w:r>
    </w:p>
    <w:p w:rsidR="00515228" w:rsidRDefault="00515228" w:rsidP="00515228">
      <w:pPr>
        <w:pStyle w:val="Paragraph1"/>
      </w:pPr>
      <w:bookmarkStart w:id="38" w:name="_Toc475034028"/>
      <w:r>
        <w:t>Test Data is simply a set of records written in a spread sheet and can be used as data in a manual test script. For example, the same script may be run for different sets of test data, sometimes called “data driven” testing.</w:t>
      </w:r>
    </w:p>
    <w:p w:rsidR="00515228" w:rsidRDefault="00515228" w:rsidP="00515228">
      <w:pPr>
        <w:pStyle w:val="Paragraph1"/>
      </w:pPr>
      <w:r>
        <w:lastRenderedPageBreak/>
        <w:t>Execution Variables are nothing but variables, whose values may change each time a script is run. These variables can be passed across different scripts. For example, in a login script, the login name can be stored in a variable and can be used in another script for finding out login details.</w:t>
      </w:r>
    </w:p>
    <w:p w:rsidR="00663897" w:rsidRDefault="00663897" w:rsidP="00663897">
      <w:pPr>
        <w:pStyle w:val="Heading2"/>
      </w:pPr>
      <w:r w:rsidRPr="00663897">
        <w:t xml:space="preserve">Run </w:t>
      </w:r>
      <w:r w:rsidR="001E344A" w:rsidRPr="00663897">
        <w:t>Test Cases</w:t>
      </w:r>
      <w:bookmarkEnd w:id="38"/>
    </w:p>
    <w:p w:rsidR="00663897" w:rsidRDefault="00663897" w:rsidP="00663897">
      <w:pPr>
        <w:pStyle w:val="Paragraph1"/>
      </w:pPr>
      <w:r w:rsidRPr="00663897">
        <w:t xml:space="preserve">There is several ways to run tests. Choose the methods and options that best </w:t>
      </w:r>
      <w:r w:rsidR="001E344A" w:rsidRPr="001E344A">
        <w:t>suit</w:t>
      </w:r>
      <w:r w:rsidRPr="00663897">
        <w:t xml:space="preserve"> </w:t>
      </w:r>
      <w:r w:rsidR="004B1111">
        <w:t xml:space="preserve">your </w:t>
      </w:r>
      <w:r w:rsidRPr="00663897">
        <w:t>test team.</w:t>
      </w:r>
    </w:p>
    <w:p w:rsidR="00663897" w:rsidRDefault="001E344A" w:rsidP="00663897">
      <w:pPr>
        <w:pStyle w:val="Paragraph1"/>
      </w:pPr>
      <w:r w:rsidRPr="001E344A">
        <w:t>The simplest way to run a test is to run a test case. The test case can be associated with other test artifacts such as test plans, test scripts, test environment</w:t>
      </w:r>
      <w:r>
        <w:t>s, test case execution records</w:t>
      </w:r>
      <w:r w:rsidR="004B1111">
        <w:t>,</w:t>
      </w:r>
      <w:r>
        <w:t xml:space="preserve"> </w:t>
      </w:r>
      <w:r w:rsidRPr="001E344A">
        <w:t>and test suites.</w:t>
      </w:r>
    </w:p>
    <w:p w:rsidR="001E344A" w:rsidRDefault="001E344A" w:rsidP="00663897">
      <w:pPr>
        <w:pStyle w:val="Paragraph1"/>
      </w:pPr>
      <w:r w:rsidRPr="001E344A">
        <w:t xml:space="preserve">When </w:t>
      </w:r>
      <w:r w:rsidR="004B1111">
        <w:t xml:space="preserve">you </w:t>
      </w:r>
      <w:r w:rsidRPr="001E344A">
        <w:t>run a test case, associate the test run with the context in which the test is run by assigning valu</w:t>
      </w:r>
      <w:r>
        <w:t>es for the test plan, iteration</w:t>
      </w:r>
      <w:r w:rsidR="004B1111">
        <w:t>,</w:t>
      </w:r>
      <w:r w:rsidRPr="001E344A">
        <w:t xml:space="preserve"> and test environment. Although these associations are optional, many of the quality management reports are based on these values (which are stored in a test case execution record that is associated with the test case). If have not generated test case execution records prior to running </w:t>
      </w:r>
      <w:r w:rsidR="004B1111">
        <w:t xml:space="preserve">the </w:t>
      </w:r>
      <w:r w:rsidRPr="001E344A">
        <w:t>tests, and fail to assign these values in the Run Test Case dialog box while running a test case, the test run will not be reflected in your reports.</w:t>
      </w:r>
    </w:p>
    <w:p w:rsidR="001E344A" w:rsidRDefault="00515E26" w:rsidP="00663897">
      <w:pPr>
        <w:pStyle w:val="Paragraph1"/>
      </w:pPr>
      <w:r w:rsidRPr="00515E26">
        <w:t>A test case ofte</w:t>
      </w:r>
      <w:r>
        <w:t>n runs in the local environment</w:t>
      </w:r>
      <w:r w:rsidR="004B1111">
        <w:t>.</w:t>
      </w:r>
      <w:r w:rsidRPr="00515E26">
        <w:t xml:space="preserve"> </w:t>
      </w:r>
      <w:r w:rsidR="004B1111">
        <w:t>W</w:t>
      </w:r>
      <w:r w:rsidRPr="00515E26">
        <w:t>hen the test run is finished, update the test case result</w:t>
      </w:r>
      <w:r w:rsidR="004B1111">
        <w:t>,</w:t>
      </w:r>
      <w:r w:rsidRPr="00515E26">
        <w:t xml:space="preserve"> if necessary. If test execution needs are relatively basic and do not need to support multiple test environments, </w:t>
      </w:r>
      <w:r w:rsidR="004B1111">
        <w:t xml:space="preserve">then </w:t>
      </w:r>
      <w:r w:rsidR="007B1B32">
        <w:t>it is easier to run</w:t>
      </w:r>
      <w:r w:rsidRPr="00515E26">
        <w:t xml:space="preserve"> test cases directly rather than creating and then running associated test case execution records.</w:t>
      </w:r>
    </w:p>
    <w:p w:rsidR="001E344A" w:rsidRDefault="00515E26" w:rsidP="00515E26">
      <w:pPr>
        <w:pStyle w:val="Heading2"/>
      </w:pPr>
      <w:bookmarkStart w:id="39" w:name="_Toc475034029"/>
      <w:r w:rsidRPr="00515E26">
        <w:t xml:space="preserve">Run </w:t>
      </w:r>
      <w:r w:rsidR="005B1111" w:rsidRPr="00515E26">
        <w:t>Test Suites</w:t>
      </w:r>
      <w:bookmarkEnd w:id="39"/>
    </w:p>
    <w:p w:rsidR="00663897" w:rsidRDefault="00515E26" w:rsidP="00663897">
      <w:pPr>
        <w:pStyle w:val="Paragraph1"/>
      </w:pPr>
      <w:r w:rsidRPr="00515E26">
        <w:t xml:space="preserve">A test suite is a collection of test cases that are grouped for test execution purposes. Test suites can include test cases with both manual and automated test scripts, as well as test cases without associated test scripts, but test suites are most beneficial when </w:t>
      </w:r>
      <w:r w:rsidR="004B1111">
        <w:t xml:space="preserve">creating </w:t>
      </w:r>
      <w:r w:rsidRPr="00515E26">
        <w:t xml:space="preserve">a series of automated tests that run without supervision. When running a suite, specify whether to run the test cases in the suite sequentially or in parallel. </w:t>
      </w:r>
      <w:r w:rsidR="005B1111">
        <w:t>With sequential suite execution</w:t>
      </w:r>
      <w:r w:rsidR="004B1111">
        <w:t>, you can</w:t>
      </w:r>
      <w:r w:rsidRPr="00515E26">
        <w:t xml:space="preserve"> choose to stop the execution of the suite if a single test case does not pass. This is useful if running a test case in a test suite depends on the success of the previous test case.</w:t>
      </w:r>
    </w:p>
    <w:p w:rsidR="005B1111" w:rsidRDefault="005B1111" w:rsidP="00663897">
      <w:pPr>
        <w:pStyle w:val="Paragraph1"/>
      </w:pPr>
    </w:p>
    <w:p w:rsidR="005B1111" w:rsidRDefault="005B1111" w:rsidP="00663897">
      <w:pPr>
        <w:pStyle w:val="Paragraph1"/>
      </w:pPr>
    </w:p>
    <w:p w:rsidR="001E344A" w:rsidRDefault="005B1111" w:rsidP="005B1111">
      <w:pPr>
        <w:pStyle w:val="Heading2"/>
      </w:pPr>
      <w:bookmarkStart w:id="40" w:name="_Toc475034030"/>
      <w:r w:rsidRPr="005B1111">
        <w:t>Run test case execution records and test suite execution records</w:t>
      </w:r>
      <w:bookmarkEnd w:id="40"/>
    </w:p>
    <w:p w:rsidR="005B1111" w:rsidRDefault="005B1111" w:rsidP="005B1111">
      <w:pPr>
        <w:pStyle w:val="Paragraph1"/>
      </w:pPr>
      <w:r>
        <w:t>Test case execution records and test suite execution records map the execution context to the test case or test suite. They specify the test plan, iteration and test environment for execution</w:t>
      </w:r>
      <w:r w:rsidR="004B1111">
        <w:t>.</w:t>
      </w:r>
      <w:r w:rsidR="004E65B8">
        <w:t xml:space="preserve"> You could define it in</w:t>
      </w:r>
      <w:r>
        <w:t xml:space="preserve"> this way: Run this test case in this particular software and hardware environment and associate the test run with a specific test plan and test iteration. To ensure that test case or test suite is run in four different test environments, create a test case execution record or test suite execution record for each test environment.</w:t>
      </w:r>
    </w:p>
    <w:p w:rsidR="005B1111" w:rsidRDefault="005B1111" w:rsidP="005B1111">
      <w:pPr>
        <w:pStyle w:val="Paragraph1"/>
      </w:pPr>
      <w:r>
        <w:t>Test case execution records and test suite execution records reflect the most recent test case result or test suite result (pass, fail, blocked) that is associated with the test case execution record or test suite execution record.</w:t>
      </w:r>
    </w:p>
    <w:p w:rsidR="005B1111" w:rsidRDefault="004628D8" w:rsidP="005B1111">
      <w:pPr>
        <w:pStyle w:val="Paragraph1"/>
      </w:pPr>
      <w:r>
        <w:lastRenderedPageBreak/>
        <w:t>C</w:t>
      </w:r>
      <w:r w:rsidR="005B1111">
        <w:t>reate test case execution records and test suite execution records individually or use a wizard from within the test case or test suite to generate several at once automatically.</w:t>
      </w:r>
    </w:p>
    <w:p w:rsidR="001E344A" w:rsidRDefault="001E344A" w:rsidP="00663897">
      <w:pPr>
        <w:pStyle w:val="Paragraph1"/>
      </w:pPr>
    </w:p>
    <w:p w:rsidR="00663897" w:rsidRDefault="00663897" w:rsidP="00663897">
      <w:pPr>
        <w:pStyle w:val="Paragraph1"/>
      </w:pPr>
    </w:p>
    <w:p w:rsidR="00663897" w:rsidRDefault="00663897" w:rsidP="00663897">
      <w:pPr>
        <w:pStyle w:val="Paragraph1"/>
      </w:pPr>
    </w:p>
    <w:p w:rsidR="00166FDB" w:rsidRPr="00FD2EC7" w:rsidRDefault="00166FDB" w:rsidP="00166FDB">
      <w:pPr>
        <w:pageBreakBefore/>
        <w:rPr>
          <w:rFonts w:ascii="Calibri" w:hAnsi="Calibri"/>
          <w:b/>
          <w:color w:val="E31837" w:themeColor="background2"/>
          <w:sz w:val="28"/>
        </w:rPr>
      </w:pPr>
      <w:bookmarkStart w:id="41" w:name="_Toc412567536"/>
      <w:bookmarkStart w:id="42" w:name="_Toc412568316"/>
      <w:bookmarkStart w:id="43" w:name="_Toc412568500"/>
      <w:bookmarkStart w:id="44" w:name="_Toc412568580"/>
      <w:bookmarkStart w:id="45" w:name="_Toc414270998"/>
      <w:r w:rsidRPr="00FD2EC7">
        <w:rPr>
          <w:rFonts w:ascii="Calibri" w:hAnsi="Calibri"/>
          <w:b/>
          <w:color w:val="E31837" w:themeColor="background2"/>
          <w:sz w:val="28"/>
        </w:rPr>
        <w:lastRenderedPageBreak/>
        <w:t>Disclaimer</w:t>
      </w:r>
      <w:bookmarkEnd w:id="41"/>
      <w:bookmarkEnd w:id="42"/>
      <w:bookmarkEnd w:id="43"/>
      <w:bookmarkEnd w:id="44"/>
      <w:bookmarkEnd w:id="45"/>
    </w:p>
    <w:p w:rsidR="00166FDB" w:rsidRPr="00DF3C22" w:rsidRDefault="00166FDB" w:rsidP="00166FDB">
      <w:pPr>
        <w:jc w:val="both"/>
        <w:rPr>
          <w:rFonts w:ascii="Calibri" w:hAnsi="Calibri" w:cs="Calibri"/>
          <w:sz w:val="22"/>
          <w:lang w:val="en-IN"/>
        </w:rPr>
      </w:pPr>
      <w:r w:rsidRPr="00DF3C22">
        <w:rPr>
          <w:rFonts w:ascii="Calibri" w:hAnsi="Calibri" w:cs="Calibri"/>
          <w:sz w:val="22"/>
        </w:rPr>
        <w:t xml:space="preserve">Tech </w:t>
      </w:r>
      <w:proofErr w:type="gramStart"/>
      <w:r w:rsidRPr="00DF3C22">
        <w:rPr>
          <w:rFonts w:ascii="Calibri" w:hAnsi="Calibri" w:cs="Calibri"/>
          <w:sz w:val="22"/>
        </w:rPr>
        <w:t>Mahindra,</w:t>
      </w:r>
      <w:proofErr w:type="gramEnd"/>
      <w:r w:rsidRPr="00DF3C22">
        <w:rPr>
          <w:rFonts w:ascii="Calibri" w:hAnsi="Calibri" w:cs="Calibri"/>
          <w:sz w:val="22"/>
        </w:rPr>
        <w:t xml:space="preserve"> herein referred to as </w:t>
      </w:r>
      <w:proofErr w:type="spellStart"/>
      <w:r w:rsidRPr="00DF3C22">
        <w:rPr>
          <w:rFonts w:ascii="Calibri" w:hAnsi="Calibri" w:cs="Calibri"/>
          <w:sz w:val="22"/>
        </w:rPr>
        <w:t>TechM</w:t>
      </w:r>
      <w:proofErr w:type="spellEnd"/>
      <w:r w:rsidRPr="00DF3C22">
        <w:rPr>
          <w:rFonts w:ascii="Calibri" w:hAnsi="Calibri" w:cs="Calibri"/>
          <w:sz w:val="22"/>
        </w:rPr>
        <w:t xml:space="preserve"> provide a wide array of presentations and reports, with the contributions of various professionals. These presentations and reports are for informational purposes and private circulation only and do not constitute an offer to buy or sell any securities mentioned therein. They do not purport to be a complete description of the markets conditions or developments referred to in the material. While utmost care has been taken in preparing the above, we claim no responsibility for their accuracy. We shall not be liable for any direct or indirect losses arising from the use thereof and the viewers are requested to use the information contained herein at their own risk. These presentations and reports should not be reproduced, re-circulated, published in any media, website or otherwise, in any form or manner, in part or as a whole, without the express consent in writing of </w:t>
      </w:r>
      <w:proofErr w:type="spellStart"/>
      <w:r w:rsidRPr="00DF3C22">
        <w:rPr>
          <w:rFonts w:ascii="Calibri" w:hAnsi="Calibri" w:cs="Calibri"/>
          <w:sz w:val="22"/>
        </w:rPr>
        <w:t>TechM</w:t>
      </w:r>
      <w:proofErr w:type="spellEnd"/>
      <w:r w:rsidRPr="00DF3C22">
        <w:rPr>
          <w:rFonts w:ascii="Calibri" w:hAnsi="Calibri" w:cs="Calibri"/>
          <w:sz w:val="22"/>
        </w:rPr>
        <w:t xml:space="preserve"> or its subsidiaries. Any unauthorized use, disclosure or public dissemination of information contained herein is prohibited. Unless specifically noted, </w:t>
      </w:r>
      <w:proofErr w:type="spellStart"/>
      <w:r w:rsidRPr="00DF3C22">
        <w:rPr>
          <w:rFonts w:ascii="Calibri" w:hAnsi="Calibri" w:cs="Calibri"/>
          <w:sz w:val="22"/>
        </w:rPr>
        <w:t>TechM</w:t>
      </w:r>
      <w:proofErr w:type="spellEnd"/>
      <w:r w:rsidRPr="00DF3C22">
        <w:rPr>
          <w:rFonts w:ascii="Calibri" w:hAnsi="Calibri" w:cs="Calibri"/>
          <w:sz w:val="22"/>
        </w:rPr>
        <w:t xml:space="preserve"> is not responsible for the content of these presentations and/or the opinions of the presenters. Individual situations and local practices and standards may vary, so viewers and others utilizing information contained within a presentation are free to adopt differing standards and approaches as they see fit. You may not repackage or sell the presentation. Products and names mentioned in materials or presentations are the property of their respective owners and the mention of them does not constitute an endorsement by </w:t>
      </w:r>
      <w:proofErr w:type="spellStart"/>
      <w:r w:rsidRPr="00DF3C22">
        <w:rPr>
          <w:rFonts w:ascii="Calibri" w:hAnsi="Calibri" w:cs="Calibri"/>
          <w:sz w:val="22"/>
        </w:rPr>
        <w:t>TechM</w:t>
      </w:r>
      <w:proofErr w:type="spellEnd"/>
      <w:r w:rsidRPr="00DF3C22">
        <w:rPr>
          <w:rFonts w:ascii="Calibri" w:hAnsi="Calibri" w:cs="Calibri"/>
          <w:sz w:val="22"/>
        </w:rPr>
        <w:t xml:space="preserve">. Information contained in a presentation hosted or promoted by </w:t>
      </w:r>
      <w:proofErr w:type="spellStart"/>
      <w:r w:rsidRPr="00DF3C22">
        <w:rPr>
          <w:rFonts w:ascii="Calibri" w:hAnsi="Calibri" w:cs="Calibri"/>
          <w:sz w:val="22"/>
        </w:rPr>
        <w:t>TechM</w:t>
      </w:r>
      <w:proofErr w:type="spellEnd"/>
      <w:r w:rsidRPr="00DF3C22">
        <w:rPr>
          <w:rFonts w:ascii="Calibri" w:hAnsi="Calibri" w:cs="Calibri"/>
          <w:sz w:val="22"/>
        </w:rPr>
        <w:t xml:space="preserve"> is provided “as is” without warranty of any kind, either expressed or implied, including any warranty of merchantability or fitness for a particular purpose. </w:t>
      </w:r>
      <w:proofErr w:type="spellStart"/>
      <w:r w:rsidRPr="00DF3C22">
        <w:rPr>
          <w:rFonts w:ascii="Calibri" w:hAnsi="Calibri" w:cs="Calibri"/>
          <w:sz w:val="22"/>
        </w:rPr>
        <w:t>TechM</w:t>
      </w:r>
      <w:proofErr w:type="spellEnd"/>
      <w:r w:rsidRPr="00DF3C22">
        <w:rPr>
          <w:rFonts w:ascii="Calibri" w:hAnsi="Calibri" w:cs="Calibri"/>
          <w:sz w:val="22"/>
        </w:rPr>
        <w:t xml:space="preserve"> assumes no liability or responsibility for the contents of a presentation or the opinions expressed by the presenters. All expressions of opinion are subject to change without notice.</w:t>
      </w:r>
    </w:p>
    <w:p w:rsidR="00166FDB" w:rsidRPr="00FD2EC7" w:rsidRDefault="00166FDB" w:rsidP="00166FDB">
      <w:pPr>
        <w:rPr>
          <w:rFonts w:ascii="Calibri" w:hAnsi="Calibri"/>
          <w:b/>
          <w:color w:val="E31837" w:themeColor="background2"/>
          <w:sz w:val="28"/>
        </w:rPr>
      </w:pPr>
      <w:bookmarkStart w:id="46" w:name="_Toc278220943"/>
      <w:bookmarkStart w:id="47" w:name="_Toc343681806"/>
      <w:bookmarkStart w:id="48" w:name="_Toc412567537"/>
      <w:bookmarkStart w:id="49" w:name="_Toc412568317"/>
      <w:bookmarkStart w:id="50" w:name="_Toc412568501"/>
      <w:bookmarkStart w:id="51" w:name="_Toc412568581"/>
      <w:bookmarkStart w:id="52" w:name="_Toc414270999"/>
      <w:r w:rsidRPr="00FD2EC7">
        <w:rPr>
          <w:rFonts w:ascii="Calibri" w:hAnsi="Calibri"/>
          <w:b/>
          <w:color w:val="E31837" w:themeColor="background2"/>
          <w:sz w:val="28"/>
        </w:rPr>
        <w:t>Thank You</w:t>
      </w:r>
      <w:bookmarkEnd w:id="46"/>
      <w:bookmarkEnd w:id="47"/>
      <w:bookmarkEnd w:id="48"/>
      <w:bookmarkEnd w:id="49"/>
      <w:bookmarkEnd w:id="50"/>
      <w:bookmarkEnd w:id="51"/>
      <w:bookmarkEnd w:id="52"/>
    </w:p>
    <w:p w:rsidR="00166FDB" w:rsidRDefault="00166FDB" w:rsidP="00166FDB">
      <w:pPr>
        <w:pStyle w:val="Subtitle"/>
        <w:spacing w:line="276" w:lineRule="auto"/>
        <w:ind w:left="0"/>
        <w:jc w:val="both"/>
        <w:rPr>
          <w:rStyle w:val="Hyperlink"/>
          <w:rFonts w:eastAsia="Calibri" w:cs="Calibri"/>
          <w:b w:val="0"/>
          <w:noProof/>
          <w:sz w:val="28"/>
          <w:szCs w:val="28"/>
          <w:lang w:eastAsia="en-US"/>
        </w:rPr>
      </w:pPr>
      <w:r w:rsidRPr="00FD2EC7">
        <w:rPr>
          <w:rFonts w:eastAsia="Calibri" w:cs="Calibri"/>
          <w:b w:val="0"/>
          <w:noProof/>
          <w:color w:val="6D6E71" w:themeColor="text2"/>
          <w:sz w:val="28"/>
          <w:szCs w:val="28"/>
          <w:lang w:eastAsia="en-US"/>
        </w:rPr>
        <w:t xml:space="preserve">Visit us at </w:t>
      </w:r>
      <w:hyperlink r:id="rId63" w:history="1">
        <w:r w:rsidRPr="00FD2EC7">
          <w:rPr>
            <w:rStyle w:val="Hyperlink"/>
            <w:rFonts w:eastAsia="Calibri" w:cs="Calibri"/>
            <w:b w:val="0"/>
            <w:noProof/>
            <w:sz w:val="28"/>
            <w:szCs w:val="28"/>
            <w:lang w:eastAsia="en-US"/>
          </w:rPr>
          <w:t>www.techmahindra.com</w:t>
        </w:r>
      </w:hyperlink>
    </w:p>
    <w:p w:rsidR="00166FDB" w:rsidRDefault="008A6701" w:rsidP="008A6701">
      <w:pPr>
        <w:pStyle w:val="BlankPage"/>
      </w:pPr>
      <w:r w:rsidRPr="008A6701">
        <w:lastRenderedPageBreak/>
        <w:t>Page Left Intentionally Blank</w:t>
      </w:r>
    </w:p>
    <w:sectPr w:rsidR="00166FDB" w:rsidSect="00C75F04">
      <w:headerReference w:type="first" r:id="rId64"/>
      <w:footerReference w:type="first" r:id="rId65"/>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D2D" w:rsidRDefault="00DD3D2D" w:rsidP="00C75F04">
      <w:pPr>
        <w:spacing w:after="0" w:line="240" w:lineRule="auto"/>
      </w:pPr>
      <w:r>
        <w:separator/>
      </w:r>
    </w:p>
  </w:endnote>
  <w:endnote w:type="continuationSeparator" w:id="0">
    <w:p w:rsidR="00DD3D2D" w:rsidRDefault="00DD3D2D" w:rsidP="00C75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10022FF" w:usb1="C000E47F" w:usb2="00000029"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2" w:author="Jim Marek" w:date="2017-03-02T10:18:00Z"/>
  <w:sdt>
    <w:sdtPr>
      <w:id w:val="706374240"/>
      <w:docPartObj>
        <w:docPartGallery w:val="Page Numbers (Bottom of Page)"/>
        <w:docPartUnique/>
      </w:docPartObj>
    </w:sdtPr>
    <w:sdtEndPr>
      <w:rPr>
        <w:sz w:val="18"/>
        <w:szCs w:val="18"/>
      </w:rPr>
    </w:sdtEndPr>
    <w:sdtContent>
      <w:customXmlInsRangeEnd w:id="2"/>
      <w:sdt>
        <w:sdtPr>
          <w:id w:val="1312677948"/>
          <w:docPartObj>
            <w:docPartGallery w:val="Page Numbers (Top of Page)"/>
            <w:docPartUnique/>
          </w:docPartObj>
        </w:sdtPr>
        <w:sdtEndPr>
          <w:rPr>
            <w:sz w:val="18"/>
            <w:szCs w:val="18"/>
          </w:rPr>
        </w:sdtEndPr>
        <w:sdtContent>
          <w:customXmlInsRangeStart w:id="3" w:author="nyomegb1" w:date="2017-03-02T10:18:00Z"/>
          <w:sdt>
            <w:sdtPr>
              <w:id w:val="66300659"/>
              <w:docPartObj>
                <w:docPartGallery w:val="Page Numbers (Top of Page)"/>
                <w:docPartUnique/>
              </w:docPartObj>
            </w:sdtPr>
            <w:sdtEndPr>
              <w:rPr>
                <w:sz w:val="18"/>
                <w:szCs w:val="18"/>
              </w:rPr>
            </w:sdtEndPr>
            <w:sdtContent>
              <w:customXmlInsRangeEnd w:id="3"/>
              <w:p w:rsidR="006A3824" w:rsidRDefault="006A3824" w:rsidP="00C75F04">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3D368B">
                  <w:rPr>
                    <w:b/>
                    <w:noProof/>
                    <w:sz w:val="18"/>
                    <w:szCs w:val="18"/>
                  </w:rPr>
                  <w:t>22</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3D368B">
                  <w:rPr>
                    <w:b/>
                    <w:noProof/>
                    <w:sz w:val="18"/>
                    <w:szCs w:val="18"/>
                  </w:rPr>
                  <w:t>31</w:t>
                </w:r>
                <w:r w:rsidRPr="007729D7">
                  <w:rPr>
                    <w:b/>
                    <w:sz w:val="18"/>
                    <w:szCs w:val="18"/>
                  </w:rPr>
                  <w:fldChar w:fldCharType="end"/>
                </w:r>
              </w:p>
              <w:customXmlInsRangeStart w:id="4" w:author="nyomegb1" w:date="2017-03-02T10:18:00Z"/>
            </w:sdtContent>
          </w:sdt>
          <w:customXmlInsRangeEnd w:id="4"/>
        </w:sdtContent>
      </w:sdt>
      <w:customXmlInsRangeStart w:id="5" w:author="Jim Marek" w:date="2017-03-02T10:18:00Z"/>
    </w:sdtContent>
  </w:sdt>
  <w:customXmlInsRangeEnd w:id="5"/>
  <w:p w:rsidR="006A3824" w:rsidRDefault="006A3824">
    <w:pPr>
      <w:pStyle w:val="Footer"/>
    </w:pPr>
  </w:p>
  <w:p w:rsidR="006A3824" w:rsidRDefault="006A382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824" w:rsidRDefault="006A3824" w:rsidP="00A47D3A">
    <w:pPr>
      <w:pStyle w:val="Footer"/>
    </w:pPr>
  </w:p>
  <w:p w:rsidR="006A3824" w:rsidRDefault="006A3824" w:rsidP="00A47D3A">
    <w:pPr>
      <w:pStyle w:val="Footer"/>
    </w:pPr>
  </w:p>
  <w:p w:rsidR="006A3824" w:rsidRDefault="006A3824" w:rsidP="00A47D3A"/>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39715073"/>
      <w:docPartObj>
        <w:docPartGallery w:val="Page Numbers (Bottom of Page)"/>
        <w:docPartUnique/>
      </w:docPartObj>
    </w:sdtPr>
    <w:sdtEndPr>
      <w:rPr>
        <w:sz w:val="18"/>
        <w:szCs w:val="18"/>
      </w:rPr>
    </w:sdtEndPr>
    <w:sdtContent>
      <w:sdt>
        <w:sdtPr>
          <w:id w:val="1372272230"/>
          <w:docPartObj>
            <w:docPartGallery w:val="Page Numbers (Top of Page)"/>
            <w:docPartUnique/>
          </w:docPartObj>
        </w:sdtPr>
        <w:sdtEndPr>
          <w:rPr>
            <w:sz w:val="18"/>
            <w:szCs w:val="18"/>
          </w:rPr>
        </w:sdtEndPr>
        <w:sdtContent>
          <w:p w:rsidR="006A3824" w:rsidRDefault="006A3824" w:rsidP="00A47D3A">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3D368B">
              <w:rPr>
                <w:b/>
                <w:noProof/>
                <w:sz w:val="18"/>
                <w:szCs w:val="18"/>
              </w:rPr>
              <w:t>3</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3D368B">
              <w:rPr>
                <w:b/>
                <w:noProof/>
                <w:sz w:val="18"/>
                <w:szCs w:val="18"/>
              </w:rPr>
              <w:t>3</w:t>
            </w:r>
            <w:r w:rsidRPr="007729D7">
              <w:rPr>
                <w:b/>
                <w:sz w:val="18"/>
                <w:szCs w:val="18"/>
              </w:rPr>
              <w:fldChar w:fldCharType="end"/>
            </w:r>
          </w:p>
        </w:sdtContent>
      </w:sdt>
    </w:sdtContent>
  </w:sdt>
  <w:p w:rsidR="006A3824" w:rsidRDefault="006A3824" w:rsidP="00A47D3A">
    <w:pPr>
      <w:pStyle w:val="Footer"/>
    </w:pPr>
  </w:p>
  <w:p w:rsidR="006A3824" w:rsidRDefault="006A3824" w:rsidP="00A47D3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D2D" w:rsidRDefault="00DD3D2D" w:rsidP="00C75F04">
      <w:pPr>
        <w:spacing w:after="0" w:line="240" w:lineRule="auto"/>
      </w:pPr>
      <w:r>
        <w:separator/>
      </w:r>
    </w:p>
  </w:footnote>
  <w:footnote w:type="continuationSeparator" w:id="0">
    <w:p w:rsidR="00DD3D2D" w:rsidRDefault="00DD3D2D" w:rsidP="00C75F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824" w:rsidRDefault="006A3824">
    <w:pPr>
      <w:pStyle w:val="Header"/>
    </w:pPr>
    <w:ins w:id="0" w:author="nyomegb1" w:date="2017-03-02T10:18:00Z">
      <w:r>
        <w:rPr>
          <w:noProof/>
        </w:rPr>
        <w:drawing>
          <wp:anchor distT="0" distB="0" distL="114300" distR="114300" simplePos="0" relativeHeight="251671552" behindDoc="0" locked="0" layoutInCell="1" allowOverlap="1">
            <wp:simplePos x="0" y="0"/>
            <wp:positionH relativeFrom="column">
              <wp:posOffset>3171825</wp:posOffset>
            </wp:positionH>
            <wp:positionV relativeFrom="paragraph">
              <wp:posOffset>-123825</wp:posOffset>
            </wp:positionV>
            <wp:extent cx="1334770" cy="228600"/>
            <wp:effectExtent l="0" t="0" r="0" b="0"/>
            <wp:wrapTopAndBottom/>
            <wp:docPr id="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4770" cy="228600"/>
                    </a:xfrm>
                    <a:prstGeom prst="rect">
                      <a:avLst/>
                    </a:prstGeom>
                  </pic:spPr>
                </pic:pic>
              </a:graphicData>
            </a:graphic>
          </wp:anchor>
        </w:drawing>
      </w:r>
    </w:ins>
    <w:del w:id="1" w:author="nyomegb1" w:date="2017-03-02T10:18:00Z">
      <w:r>
        <w:rPr>
          <w:noProof/>
        </w:rPr>
        <w:drawing>
          <wp:anchor distT="0" distB="0" distL="114300" distR="114300" simplePos="0" relativeHeight="251666432" behindDoc="0" locked="0" layoutInCell="1" allowOverlap="1">
            <wp:simplePos x="0" y="0"/>
            <wp:positionH relativeFrom="column">
              <wp:posOffset>3171825</wp:posOffset>
            </wp:positionH>
            <wp:positionV relativeFrom="paragraph">
              <wp:posOffset>-123825</wp:posOffset>
            </wp:positionV>
            <wp:extent cx="1334770" cy="228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4770" cy="228600"/>
                    </a:xfrm>
                    <a:prstGeom prst="rect">
                      <a:avLst/>
                    </a:prstGeom>
                  </pic:spPr>
                </pic:pic>
              </a:graphicData>
            </a:graphic>
          </wp:anchor>
        </w:drawing>
      </w:r>
    </w:del>
    <w:r w:rsidRPr="00C75F04">
      <w:rPr>
        <w:noProof/>
      </w:rPr>
      <w:drawing>
        <wp:anchor distT="0" distB="0" distL="114300" distR="114300" simplePos="0" relativeHeight="251650048" behindDoc="1" locked="0" layoutInCell="1" allowOverlap="1">
          <wp:simplePos x="0" y="0"/>
          <wp:positionH relativeFrom="column">
            <wp:posOffset>4907280</wp:posOffset>
          </wp:positionH>
          <wp:positionV relativeFrom="paragraph">
            <wp:posOffset>-247210</wp:posOffset>
          </wp:positionV>
          <wp:extent cx="1543936" cy="425303"/>
          <wp:effectExtent l="0" t="0" r="0" b="0"/>
          <wp:wrapNone/>
          <wp:docPr id="3"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2"/>
                  <a:stretch>
                    <a:fillRect/>
                  </a:stretch>
                </pic:blipFill>
                <pic:spPr bwMode="gray">
                  <a:xfrm>
                    <a:off x="0" y="0"/>
                    <a:ext cx="1543936" cy="425303"/>
                  </a:xfrm>
                  <a:prstGeom prst="rect">
                    <a:avLst/>
                  </a:prstGeom>
                </pic:spPr>
              </pic:pic>
            </a:graphicData>
          </a:graphic>
        </wp:anchor>
      </w:drawing>
    </w:r>
    <w:r w:rsidRPr="00C75F04">
      <w:rPr>
        <w:noProof/>
      </w:rPr>
      <w:drawing>
        <wp:anchor distT="0" distB="0" distL="114300" distR="114300" simplePos="0" relativeHeight="251654144" behindDoc="1" locked="0" layoutInCell="1" allowOverlap="1">
          <wp:simplePos x="0" y="0"/>
          <wp:positionH relativeFrom="column">
            <wp:posOffset>-937260</wp:posOffset>
          </wp:positionH>
          <wp:positionV relativeFrom="paragraph">
            <wp:posOffset>-502743</wp:posOffset>
          </wp:positionV>
          <wp:extent cx="2596515" cy="943610"/>
          <wp:effectExtent l="0" t="0" r="0" b="8890"/>
          <wp:wrapNone/>
          <wp:docPr id="4"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3"/>
                  <a:stretch>
                    <a:fillRect/>
                  </a:stretch>
                </pic:blipFill>
                <pic:spPr bwMode="ltGray">
                  <a:xfrm>
                    <a:off x="0" y="0"/>
                    <a:ext cx="2596515" cy="943610"/>
                  </a:xfrm>
                  <a:prstGeom prst="rect">
                    <a:avLst/>
                  </a:prstGeom>
                </pic:spPr>
              </pic:pic>
            </a:graphicData>
          </a:graphic>
        </wp:anchor>
      </w:drawing>
    </w:r>
  </w:p>
  <w:p w:rsidR="006A3824" w:rsidRDefault="006A382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824" w:rsidRDefault="006A3824">
    <w:pPr>
      <w:pStyle w:val="Header"/>
    </w:pPr>
    <w:r w:rsidRPr="00010D25">
      <w:rPr>
        <w:noProof/>
      </w:rPr>
      <w:drawing>
        <wp:anchor distT="0" distB="0" distL="114300" distR="114300" simplePos="0" relativeHeight="251658240" behindDoc="1" locked="0" layoutInCell="1" allowOverlap="1">
          <wp:simplePos x="0" y="0"/>
          <wp:positionH relativeFrom="column">
            <wp:posOffset>4899758</wp:posOffset>
          </wp:positionH>
          <wp:positionV relativeFrom="paragraph">
            <wp:posOffset>-272513</wp:posOffset>
          </wp:positionV>
          <wp:extent cx="1543685" cy="424815"/>
          <wp:effectExtent l="0" t="0" r="0" b="0"/>
          <wp:wrapNone/>
          <wp:docPr id="9"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2336" behindDoc="1" locked="0" layoutInCell="1" allowOverlap="1">
          <wp:simplePos x="0" y="0"/>
          <wp:positionH relativeFrom="column">
            <wp:posOffset>-906780</wp:posOffset>
          </wp:positionH>
          <wp:positionV relativeFrom="paragraph">
            <wp:posOffset>-457200</wp:posOffset>
          </wp:positionV>
          <wp:extent cx="2596515" cy="943610"/>
          <wp:effectExtent l="0" t="0" r="0" b="0"/>
          <wp:wrapNone/>
          <wp:docPr id="10"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824" w:rsidRDefault="006A3824">
    <w:pPr>
      <w:pStyle w:val="Header"/>
    </w:pPr>
    <w:r w:rsidRPr="00010D25">
      <w:rPr>
        <w:noProof/>
      </w:rPr>
      <w:drawing>
        <wp:anchor distT="0" distB="0" distL="114300" distR="114300" simplePos="0" relativeHeight="251668480" behindDoc="1" locked="0" layoutInCell="1" allowOverlap="1">
          <wp:simplePos x="0" y="0"/>
          <wp:positionH relativeFrom="column">
            <wp:posOffset>4899758</wp:posOffset>
          </wp:positionH>
          <wp:positionV relativeFrom="paragraph">
            <wp:posOffset>-272513</wp:posOffset>
          </wp:positionV>
          <wp:extent cx="1543685" cy="424815"/>
          <wp:effectExtent l="0" t="0" r="0" b="0"/>
          <wp:wrapNone/>
          <wp:docPr id="2"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9504" behindDoc="1" locked="0" layoutInCell="1" allowOverlap="1">
          <wp:simplePos x="0" y="0"/>
          <wp:positionH relativeFrom="column">
            <wp:posOffset>-906780</wp:posOffset>
          </wp:positionH>
          <wp:positionV relativeFrom="paragraph">
            <wp:posOffset>-457200</wp:posOffset>
          </wp:positionV>
          <wp:extent cx="2596515" cy="943610"/>
          <wp:effectExtent l="0" t="0" r="0" b="0"/>
          <wp:wrapNone/>
          <wp:docPr id="5"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A4FE348C"/>
    <w:lvl w:ilvl="0">
      <w:start w:val="1"/>
      <w:numFmt w:val="decimal"/>
      <w:pStyle w:val="ListNumber4"/>
      <w:lvlText w:val="%1."/>
      <w:lvlJc w:val="left"/>
      <w:pPr>
        <w:tabs>
          <w:tab w:val="num" w:pos="1209"/>
        </w:tabs>
        <w:ind w:left="1209" w:hanging="360"/>
      </w:pPr>
    </w:lvl>
  </w:abstractNum>
  <w:abstractNum w:abstractNumId="1">
    <w:nsid w:val="FFFFFF7F"/>
    <w:multiLevelType w:val="singleLevel"/>
    <w:tmpl w:val="02EC5506"/>
    <w:lvl w:ilvl="0">
      <w:start w:val="1"/>
      <w:numFmt w:val="decimal"/>
      <w:pStyle w:val="ListNumber2"/>
      <w:lvlText w:val="%1."/>
      <w:lvlJc w:val="left"/>
      <w:pPr>
        <w:tabs>
          <w:tab w:val="num" w:pos="720"/>
        </w:tabs>
        <w:ind w:left="0" w:firstLine="0"/>
      </w:pPr>
      <w:rPr>
        <w:rFonts w:hint="default"/>
      </w:rPr>
    </w:lvl>
  </w:abstractNum>
  <w:abstractNum w:abstractNumId="2">
    <w:nsid w:val="FFFFFF81"/>
    <w:multiLevelType w:val="singleLevel"/>
    <w:tmpl w:val="C1709D4C"/>
    <w:lvl w:ilvl="0">
      <w:start w:val="1"/>
      <w:numFmt w:val="bullet"/>
      <w:pStyle w:val="ListBullet4"/>
      <w:lvlText w:val=""/>
      <w:lvlJc w:val="left"/>
      <w:pPr>
        <w:tabs>
          <w:tab w:val="num" w:pos="1209"/>
        </w:tabs>
        <w:ind w:left="1209" w:hanging="360"/>
      </w:pPr>
      <w:rPr>
        <w:rFonts w:ascii="Symbol" w:hAnsi="Symbol" w:hint="default"/>
      </w:rPr>
    </w:lvl>
  </w:abstractNum>
  <w:abstractNum w:abstractNumId="3">
    <w:nsid w:val="FFFFFF82"/>
    <w:multiLevelType w:val="singleLevel"/>
    <w:tmpl w:val="39587848"/>
    <w:lvl w:ilvl="0">
      <w:start w:val="1"/>
      <w:numFmt w:val="bullet"/>
      <w:pStyle w:val="ListBullet3"/>
      <w:lvlText w:val=""/>
      <w:lvlJc w:val="left"/>
      <w:pPr>
        <w:tabs>
          <w:tab w:val="num" w:pos="1080"/>
        </w:tabs>
        <w:ind w:left="1080" w:hanging="360"/>
      </w:pPr>
      <w:rPr>
        <w:rFonts w:ascii="Symbol" w:hAnsi="Symbol" w:hint="default"/>
      </w:rPr>
    </w:lvl>
  </w:abstractNum>
  <w:abstractNum w:abstractNumId="4">
    <w:nsid w:val="FFFFFF83"/>
    <w:multiLevelType w:val="singleLevel"/>
    <w:tmpl w:val="3B0245F0"/>
    <w:lvl w:ilvl="0">
      <w:start w:val="1"/>
      <w:numFmt w:val="bullet"/>
      <w:pStyle w:val="ListBullet2"/>
      <w:lvlText w:val=""/>
      <w:lvlJc w:val="left"/>
      <w:pPr>
        <w:tabs>
          <w:tab w:val="num" w:pos="720"/>
        </w:tabs>
        <w:ind w:left="720" w:hanging="360"/>
      </w:pPr>
      <w:rPr>
        <w:rFonts w:ascii="Symbol" w:hAnsi="Symbol" w:hint="default"/>
      </w:rPr>
    </w:lvl>
  </w:abstractNum>
  <w:abstractNum w:abstractNumId="5">
    <w:nsid w:val="40B34DAB"/>
    <w:multiLevelType w:val="multilevel"/>
    <w:tmpl w:val="D4960590"/>
    <w:lvl w:ilvl="0">
      <w:start w:val="1"/>
      <w:numFmt w:val="decimal"/>
      <w:pStyle w:val="MahindraHeading"/>
      <w:suff w:val="space"/>
      <w:lvlText w:val="%1."/>
      <w:lvlJc w:val="left"/>
      <w:pPr>
        <w:ind w:left="540" w:hanging="360"/>
      </w:pPr>
      <w:rPr>
        <w:rFonts w:hint="default"/>
      </w:rPr>
    </w:lvl>
    <w:lvl w:ilvl="1">
      <w:start w:val="1"/>
      <w:numFmt w:val="decimal"/>
      <w:pStyle w:val="MahindraSubHeading1"/>
      <w:suff w:val="space"/>
      <w:lvlText w:val="%1.%2."/>
      <w:lvlJc w:val="left"/>
      <w:pPr>
        <w:ind w:left="792" w:hanging="432"/>
      </w:pPr>
      <w:rPr>
        <w:rFonts w:hint="default"/>
      </w:rPr>
    </w:lvl>
    <w:lvl w:ilvl="2">
      <w:start w:val="1"/>
      <w:numFmt w:val="decimal"/>
      <w:pStyle w:val="MahindraSubHeading2"/>
      <w:suff w:val="space"/>
      <w:lvlText w:val="%1.%2.%3."/>
      <w:lvlJc w:val="left"/>
      <w:pPr>
        <w:ind w:left="1224" w:hanging="504"/>
      </w:pPr>
      <w:rPr>
        <w:rFonts w:hint="default"/>
      </w:rPr>
    </w:lvl>
    <w:lvl w:ilvl="3">
      <w:start w:val="1"/>
      <w:numFmt w:val="decimal"/>
      <w:pStyle w:val="MahindraSubHeading3"/>
      <w:suff w:val="space"/>
      <w:lvlText w:val="%1.%2.%3.%4."/>
      <w:lvlJc w:val="left"/>
      <w:pPr>
        <w:ind w:left="1728" w:hanging="648"/>
      </w:pPr>
      <w:rPr>
        <w:rFonts w:hint="default"/>
      </w:rPr>
    </w:lvl>
    <w:lvl w:ilvl="4">
      <w:start w:val="1"/>
      <w:numFmt w:val="decimal"/>
      <w:pStyle w:val="MahindraSubHeading4"/>
      <w:suff w:val="space"/>
      <w:lvlText w:val="%1.%2.%3.%4.%5."/>
      <w:lvlJc w:val="left"/>
      <w:pPr>
        <w:ind w:left="2232" w:hanging="792"/>
      </w:pPr>
      <w:rPr>
        <w:rFonts w:hint="default"/>
      </w:rPr>
    </w:lvl>
    <w:lvl w:ilvl="5">
      <w:start w:val="1"/>
      <w:numFmt w:val="decimal"/>
      <w:pStyle w:val="MahindraSubHeading5"/>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66F76C67"/>
    <w:multiLevelType w:val="multilevel"/>
    <w:tmpl w:val="B25C1874"/>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3528" w:hanging="1152"/>
      </w:pPr>
      <w:rPr>
        <w:rFonts w:hint="default"/>
      </w:rPr>
    </w:lvl>
    <w:lvl w:ilvl="6">
      <w:start w:val="1"/>
      <w:numFmt w:val="decimal"/>
      <w:pStyle w:val="Heading7"/>
      <w:lvlText w:val="%1.%2.%3.%4.%5.%6.%7"/>
      <w:lvlJc w:val="left"/>
      <w:pPr>
        <w:ind w:left="-3384" w:hanging="1296"/>
      </w:pPr>
      <w:rPr>
        <w:rFonts w:hint="default"/>
      </w:rPr>
    </w:lvl>
    <w:lvl w:ilvl="7">
      <w:start w:val="1"/>
      <w:numFmt w:val="decimal"/>
      <w:pStyle w:val="Heading8"/>
      <w:lvlText w:val="%1.%2.%3.%4.%5.%6.%7.%8"/>
      <w:lvlJc w:val="left"/>
      <w:pPr>
        <w:ind w:left="-3240" w:hanging="1440"/>
      </w:pPr>
      <w:rPr>
        <w:rFonts w:hint="default"/>
      </w:rPr>
    </w:lvl>
    <w:lvl w:ilvl="8">
      <w:start w:val="1"/>
      <w:numFmt w:val="decimal"/>
      <w:pStyle w:val="Heading9"/>
      <w:lvlText w:val="%1.%2.%3.%4.%5.%6.%7.%8.%9"/>
      <w:lvlJc w:val="left"/>
      <w:pPr>
        <w:ind w:left="-3096" w:hanging="1584"/>
      </w:pPr>
      <w:rPr>
        <w:rFonts w:hint="default"/>
      </w:rPr>
    </w:lvl>
  </w:abstractNum>
  <w:num w:numId="1">
    <w:abstractNumId w:val="5"/>
  </w:num>
  <w:num w:numId="2">
    <w:abstractNumId w:val="6"/>
  </w:num>
  <w:num w:numId="3">
    <w:abstractNumId w:val="4"/>
  </w:num>
  <w:num w:numId="4">
    <w:abstractNumId w:val="3"/>
  </w:num>
  <w:num w:numId="5">
    <w:abstractNumId w:val="1"/>
  </w:num>
  <w:num w:numId="6">
    <w:abstractNumId w:val="2"/>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num>
  <w:num w:numId="18">
    <w:abstractNumId w:val="1"/>
  </w:num>
  <w:num w:numId="19">
    <w:abstractNumId w:val="1"/>
  </w:num>
  <w:num w:numId="20">
    <w:abstractNumId w:val="1"/>
    <w:lvlOverride w:ilvl="0">
      <w:startOverride w:val="1"/>
    </w:lvlOverride>
  </w:num>
  <w:num w:numId="21">
    <w:abstractNumId w:val="6"/>
  </w:num>
  <w:num w:numId="22">
    <w:abstractNumId w:val="1"/>
  </w:num>
  <w:num w:numId="23">
    <w:abstractNumId w:val="1"/>
    <w:lvlOverride w:ilvl="0">
      <w:startOverride w:val="1"/>
    </w:lvlOverride>
  </w:num>
  <w:num w:numId="24">
    <w:abstractNumId w:val="6"/>
  </w:num>
  <w:num w:numId="25">
    <w:abstractNumId w:val="6"/>
  </w:num>
  <w:num w:numId="26">
    <w:abstractNumId w:val="1"/>
    <w:lvlOverride w:ilvl="0">
      <w:startOverride w:val="1"/>
    </w:lvlOverride>
  </w:num>
  <w:num w:numId="27">
    <w:abstractNumId w:val="3"/>
  </w:num>
  <w:num w:numId="28">
    <w:abstractNumId w:val="4"/>
  </w:num>
  <w:num w:numId="29">
    <w:abstractNumId w:val="4"/>
  </w:num>
  <w:num w:numId="30">
    <w:abstractNumId w:val="3"/>
  </w:num>
  <w:num w:numId="31">
    <w:abstractNumId w:val="4"/>
  </w:num>
  <w:num w:numId="32">
    <w:abstractNumId w:val="4"/>
  </w:num>
  <w:num w:numId="33">
    <w:abstractNumId w:val="3"/>
  </w:num>
  <w:num w:numId="34">
    <w:abstractNumId w:val="4"/>
  </w:num>
  <w:num w:numId="35">
    <w:abstractNumId w:val="4"/>
  </w:num>
  <w:num w:numId="36">
    <w:abstractNumId w:val="4"/>
  </w:num>
  <w:num w:numId="37">
    <w:abstractNumId w:val="6"/>
  </w:num>
  <w:num w:numId="38">
    <w:abstractNumId w:val="6"/>
  </w:num>
  <w:num w:numId="39">
    <w:abstractNumId w:val="1"/>
  </w:num>
  <w:num w:numId="40">
    <w:abstractNumId w:val="1"/>
  </w:num>
  <w:num w:numId="41">
    <w:abstractNumId w:val="1"/>
  </w:num>
  <w:num w:numId="42">
    <w:abstractNumId w:val="1"/>
  </w:num>
  <w:num w:numId="43">
    <w:abstractNumId w:val="1"/>
  </w:num>
  <w:num w:numId="44">
    <w:abstractNumId w:val="1"/>
  </w:num>
  <w:num w:numId="45">
    <w:abstractNumId w:val="6"/>
  </w:num>
  <w:num w:numId="46">
    <w:abstractNumId w:val="1"/>
    <w:lvlOverride w:ilvl="0">
      <w:startOverride w:val="1"/>
    </w:lvlOverride>
  </w:num>
  <w:num w:numId="47">
    <w:abstractNumId w:val="1"/>
  </w:num>
  <w:num w:numId="48">
    <w:abstractNumId w:val="1"/>
  </w:num>
  <w:num w:numId="49">
    <w:abstractNumId w:val="1"/>
  </w:num>
  <w:num w:numId="50">
    <w:abstractNumId w:val="1"/>
  </w:num>
  <w:num w:numId="51">
    <w:abstractNumId w:val="6"/>
  </w:num>
  <w:num w:numId="52">
    <w:abstractNumId w:val="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trackRevisions/>
  <w:defaultTabStop w:val="720"/>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2"/>
  </w:compat>
  <w:rsids>
    <w:rsidRoot w:val="00B96E3E"/>
    <w:rsid w:val="00001B91"/>
    <w:rsid w:val="00010C7D"/>
    <w:rsid w:val="00010D25"/>
    <w:rsid w:val="000133F8"/>
    <w:rsid w:val="00020947"/>
    <w:rsid w:val="00041148"/>
    <w:rsid w:val="0004364B"/>
    <w:rsid w:val="00044F0B"/>
    <w:rsid w:val="0004548A"/>
    <w:rsid w:val="0006066A"/>
    <w:rsid w:val="00062086"/>
    <w:rsid w:val="0006264C"/>
    <w:rsid w:val="00072158"/>
    <w:rsid w:val="00081DBA"/>
    <w:rsid w:val="00084960"/>
    <w:rsid w:val="000852F4"/>
    <w:rsid w:val="00086311"/>
    <w:rsid w:val="00086DDE"/>
    <w:rsid w:val="000915C8"/>
    <w:rsid w:val="000A2623"/>
    <w:rsid w:val="000D267A"/>
    <w:rsid w:val="000D453D"/>
    <w:rsid w:val="000D69C2"/>
    <w:rsid w:val="000E2597"/>
    <w:rsid w:val="000E4CA7"/>
    <w:rsid w:val="000F0754"/>
    <w:rsid w:val="0010575C"/>
    <w:rsid w:val="00107F3C"/>
    <w:rsid w:val="001152E5"/>
    <w:rsid w:val="00120027"/>
    <w:rsid w:val="001229CD"/>
    <w:rsid w:val="00126ACD"/>
    <w:rsid w:val="00133ECC"/>
    <w:rsid w:val="00137546"/>
    <w:rsid w:val="001467C3"/>
    <w:rsid w:val="00150780"/>
    <w:rsid w:val="00153B44"/>
    <w:rsid w:val="001551C4"/>
    <w:rsid w:val="00156C8D"/>
    <w:rsid w:val="001600CB"/>
    <w:rsid w:val="00162030"/>
    <w:rsid w:val="00162A34"/>
    <w:rsid w:val="00166FDB"/>
    <w:rsid w:val="0016738B"/>
    <w:rsid w:val="0017131C"/>
    <w:rsid w:val="00172756"/>
    <w:rsid w:val="001815BE"/>
    <w:rsid w:val="00183E37"/>
    <w:rsid w:val="00192BAA"/>
    <w:rsid w:val="001A1993"/>
    <w:rsid w:val="001A3504"/>
    <w:rsid w:val="001A3712"/>
    <w:rsid w:val="001B4421"/>
    <w:rsid w:val="001C45C8"/>
    <w:rsid w:val="001E344A"/>
    <w:rsid w:val="001E5C1C"/>
    <w:rsid w:val="001F0B1C"/>
    <w:rsid w:val="001F0D9C"/>
    <w:rsid w:val="001F16DF"/>
    <w:rsid w:val="001F663A"/>
    <w:rsid w:val="00200F95"/>
    <w:rsid w:val="00210A21"/>
    <w:rsid w:val="00224238"/>
    <w:rsid w:val="002270F5"/>
    <w:rsid w:val="00233B66"/>
    <w:rsid w:val="00246E6E"/>
    <w:rsid w:val="002553BF"/>
    <w:rsid w:val="0025632B"/>
    <w:rsid w:val="00260E4E"/>
    <w:rsid w:val="00264FE3"/>
    <w:rsid w:val="00271B9C"/>
    <w:rsid w:val="0027447E"/>
    <w:rsid w:val="00283523"/>
    <w:rsid w:val="0028566A"/>
    <w:rsid w:val="002907D7"/>
    <w:rsid w:val="0029539A"/>
    <w:rsid w:val="00295D7E"/>
    <w:rsid w:val="002A35C2"/>
    <w:rsid w:val="002A63CF"/>
    <w:rsid w:val="002A6763"/>
    <w:rsid w:val="002A7E6C"/>
    <w:rsid w:val="002B0062"/>
    <w:rsid w:val="002B50CD"/>
    <w:rsid w:val="002C3CFC"/>
    <w:rsid w:val="002C724D"/>
    <w:rsid w:val="002D4D99"/>
    <w:rsid w:val="002D6488"/>
    <w:rsid w:val="002E0183"/>
    <w:rsid w:val="002E17A9"/>
    <w:rsid w:val="002F24A0"/>
    <w:rsid w:val="002F4BF0"/>
    <w:rsid w:val="002F4C91"/>
    <w:rsid w:val="002F75B9"/>
    <w:rsid w:val="0031582B"/>
    <w:rsid w:val="00316718"/>
    <w:rsid w:val="00322AB0"/>
    <w:rsid w:val="0032496E"/>
    <w:rsid w:val="0034364C"/>
    <w:rsid w:val="003440E1"/>
    <w:rsid w:val="0034501E"/>
    <w:rsid w:val="00346A55"/>
    <w:rsid w:val="003501DF"/>
    <w:rsid w:val="003510FD"/>
    <w:rsid w:val="00352283"/>
    <w:rsid w:val="00357D4C"/>
    <w:rsid w:val="0036376C"/>
    <w:rsid w:val="00365B20"/>
    <w:rsid w:val="0036749F"/>
    <w:rsid w:val="003704A3"/>
    <w:rsid w:val="0037358A"/>
    <w:rsid w:val="00374780"/>
    <w:rsid w:val="00374940"/>
    <w:rsid w:val="003801CF"/>
    <w:rsid w:val="00383EB4"/>
    <w:rsid w:val="00393D46"/>
    <w:rsid w:val="003A100B"/>
    <w:rsid w:val="003A5423"/>
    <w:rsid w:val="003B2D0B"/>
    <w:rsid w:val="003B4B33"/>
    <w:rsid w:val="003C0507"/>
    <w:rsid w:val="003C073E"/>
    <w:rsid w:val="003C738A"/>
    <w:rsid w:val="003D1FB5"/>
    <w:rsid w:val="003D368B"/>
    <w:rsid w:val="003D4824"/>
    <w:rsid w:val="003E5163"/>
    <w:rsid w:val="003F2F4F"/>
    <w:rsid w:val="003F3239"/>
    <w:rsid w:val="004011D3"/>
    <w:rsid w:val="0040730A"/>
    <w:rsid w:val="004204BE"/>
    <w:rsid w:val="00427777"/>
    <w:rsid w:val="004317DB"/>
    <w:rsid w:val="004609EE"/>
    <w:rsid w:val="00461E6D"/>
    <w:rsid w:val="004628D8"/>
    <w:rsid w:val="004630D1"/>
    <w:rsid w:val="00464586"/>
    <w:rsid w:val="00494868"/>
    <w:rsid w:val="00496BEA"/>
    <w:rsid w:val="00496F76"/>
    <w:rsid w:val="0049761B"/>
    <w:rsid w:val="004A6179"/>
    <w:rsid w:val="004B1111"/>
    <w:rsid w:val="004B64D9"/>
    <w:rsid w:val="004C1C80"/>
    <w:rsid w:val="004C74FD"/>
    <w:rsid w:val="004D0AA0"/>
    <w:rsid w:val="004D1393"/>
    <w:rsid w:val="004D1636"/>
    <w:rsid w:val="004D1D4E"/>
    <w:rsid w:val="004D22E0"/>
    <w:rsid w:val="004D4A88"/>
    <w:rsid w:val="004D5194"/>
    <w:rsid w:val="004D54ED"/>
    <w:rsid w:val="004E65B8"/>
    <w:rsid w:val="004F34C1"/>
    <w:rsid w:val="004F797D"/>
    <w:rsid w:val="0050425B"/>
    <w:rsid w:val="00515228"/>
    <w:rsid w:val="00515E26"/>
    <w:rsid w:val="00522622"/>
    <w:rsid w:val="00522C02"/>
    <w:rsid w:val="005234B3"/>
    <w:rsid w:val="00526F17"/>
    <w:rsid w:val="0053786E"/>
    <w:rsid w:val="00541692"/>
    <w:rsid w:val="00544A96"/>
    <w:rsid w:val="00562001"/>
    <w:rsid w:val="00564AF8"/>
    <w:rsid w:val="0057644A"/>
    <w:rsid w:val="00577673"/>
    <w:rsid w:val="00596E49"/>
    <w:rsid w:val="005A3377"/>
    <w:rsid w:val="005A5A86"/>
    <w:rsid w:val="005B1111"/>
    <w:rsid w:val="005B34A3"/>
    <w:rsid w:val="005C0DBD"/>
    <w:rsid w:val="005C3491"/>
    <w:rsid w:val="005C557C"/>
    <w:rsid w:val="005D11B2"/>
    <w:rsid w:val="005E055D"/>
    <w:rsid w:val="005F0385"/>
    <w:rsid w:val="005F0645"/>
    <w:rsid w:val="005F0BCF"/>
    <w:rsid w:val="005F3590"/>
    <w:rsid w:val="00606AB5"/>
    <w:rsid w:val="00616CD4"/>
    <w:rsid w:val="00617FAA"/>
    <w:rsid w:val="0063291C"/>
    <w:rsid w:val="006346CC"/>
    <w:rsid w:val="006517E2"/>
    <w:rsid w:val="0065346E"/>
    <w:rsid w:val="00662D20"/>
    <w:rsid w:val="00663897"/>
    <w:rsid w:val="006675E4"/>
    <w:rsid w:val="00670DA1"/>
    <w:rsid w:val="0067139E"/>
    <w:rsid w:val="00676CA2"/>
    <w:rsid w:val="006830C9"/>
    <w:rsid w:val="00695906"/>
    <w:rsid w:val="00696595"/>
    <w:rsid w:val="006A0281"/>
    <w:rsid w:val="006A086A"/>
    <w:rsid w:val="006A3824"/>
    <w:rsid w:val="006B7D80"/>
    <w:rsid w:val="006C2035"/>
    <w:rsid w:val="006C4A96"/>
    <w:rsid w:val="006C4BF4"/>
    <w:rsid w:val="006E25DE"/>
    <w:rsid w:val="006E3954"/>
    <w:rsid w:val="00706D31"/>
    <w:rsid w:val="00711735"/>
    <w:rsid w:val="007237EF"/>
    <w:rsid w:val="007313B5"/>
    <w:rsid w:val="00750174"/>
    <w:rsid w:val="007516A6"/>
    <w:rsid w:val="007529D4"/>
    <w:rsid w:val="00753281"/>
    <w:rsid w:val="00754349"/>
    <w:rsid w:val="00757322"/>
    <w:rsid w:val="0077137A"/>
    <w:rsid w:val="00773C4B"/>
    <w:rsid w:val="00773D89"/>
    <w:rsid w:val="007741CB"/>
    <w:rsid w:val="00776CA4"/>
    <w:rsid w:val="00777140"/>
    <w:rsid w:val="00782C39"/>
    <w:rsid w:val="00795B2A"/>
    <w:rsid w:val="007A0436"/>
    <w:rsid w:val="007B1B32"/>
    <w:rsid w:val="007B347A"/>
    <w:rsid w:val="007B3520"/>
    <w:rsid w:val="007C123F"/>
    <w:rsid w:val="007C1C6D"/>
    <w:rsid w:val="007C7D05"/>
    <w:rsid w:val="007D2563"/>
    <w:rsid w:val="007D401E"/>
    <w:rsid w:val="007D64E0"/>
    <w:rsid w:val="007D6CFF"/>
    <w:rsid w:val="007E0059"/>
    <w:rsid w:val="007E18CC"/>
    <w:rsid w:val="007E6085"/>
    <w:rsid w:val="007E71D6"/>
    <w:rsid w:val="007E761E"/>
    <w:rsid w:val="007F0098"/>
    <w:rsid w:val="007F697A"/>
    <w:rsid w:val="0080254C"/>
    <w:rsid w:val="008027F7"/>
    <w:rsid w:val="0080473F"/>
    <w:rsid w:val="00807C7D"/>
    <w:rsid w:val="008156E5"/>
    <w:rsid w:val="00816716"/>
    <w:rsid w:val="00827CC9"/>
    <w:rsid w:val="008305AF"/>
    <w:rsid w:val="0083127F"/>
    <w:rsid w:val="008358A9"/>
    <w:rsid w:val="00837D2E"/>
    <w:rsid w:val="008520AB"/>
    <w:rsid w:val="00853951"/>
    <w:rsid w:val="00855106"/>
    <w:rsid w:val="008559D6"/>
    <w:rsid w:val="00862418"/>
    <w:rsid w:val="00873135"/>
    <w:rsid w:val="008774A7"/>
    <w:rsid w:val="00880E63"/>
    <w:rsid w:val="00882E88"/>
    <w:rsid w:val="00884A84"/>
    <w:rsid w:val="00891BB5"/>
    <w:rsid w:val="00892FB7"/>
    <w:rsid w:val="00893DD2"/>
    <w:rsid w:val="00896C68"/>
    <w:rsid w:val="00897AA2"/>
    <w:rsid w:val="008A6701"/>
    <w:rsid w:val="008B4CF7"/>
    <w:rsid w:val="008B59AE"/>
    <w:rsid w:val="008C018F"/>
    <w:rsid w:val="008C1B12"/>
    <w:rsid w:val="008C1EDD"/>
    <w:rsid w:val="008C22A4"/>
    <w:rsid w:val="008E0F6E"/>
    <w:rsid w:val="008E60BB"/>
    <w:rsid w:val="008E61AE"/>
    <w:rsid w:val="008F4B92"/>
    <w:rsid w:val="008F7E0B"/>
    <w:rsid w:val="00901E06"/>
    <w:rsid w:val="00920C08"/>
    <w:rsid w:val="00931CE8"/>
    <w:rsid w:val="00935D98"/>
    <w:rsid w:val="009360E3"/>
    <w:rsid w:val="009453BC"/>
    <w:rsid w:val="009505E9"/>
    <w:rsid w:val="00957529"/>
    <w:rsid w:val="009629F5"/>
    <w:rsid w:val="00965BFC"/>
    <w:rsid w:val="009663A9"/>
    <w:rsid w:val="0097003A"/>
    <w:rsid w:val="00976A92"/>
    <w:rsid w:val="00980A49"/>
    <w:rsid w:val="009812F5"/>
    <w:rsid w:val="009824D8"/>
    <w:rsid w:val="00986975"/>
    <w:rsid w:val="009925B6"/>
    <w:rsid w:val="00993EAD"/>
    <w:rsid w:val="009A2BBB"/>
    <w:rsid w:val="009A6E13"/>
    <w:rsid w:val="009B53B9"/>
    <w:rsid w:val="009B6A4E"/>
    <w:rsid w:val="009B7FBB"/>
    <w:rsid w:val="009C1FD3"/>
    <w:rsid w:val="009C3969"/>
    <w:rsid w:val="009C3CCB"/>
    <w:rsid w:val="009D0BC7"/>
    <w:rsid w:val="009D31DC"/>
    <w:rsid w:val="009D5609"/>
    <w:rsid w:val="009D7ADB"/>
    <w:rsid w:val="009E5277"/>
    <w:rsid w:val="009F0214"/>
    <w:rsid w:val="009F0242"/>
    <w:rsid w:val="00A00305"/>
    <w:rsid w:val="00A0149C"/>
    <w:rsid w:val="00A0230B"/>
    <w:rsid w:val="00A075FB"/>
    <w:rsid w:val="00A12934"/>
    <w:rsid w:val="00A13BF2"/>
    <w:rsid w:val="00A171C8"/>
    <w:rsid w:val="00A251B4"/>
    <w:rsid w:val="00A322CD"/>
    <w:rsid w:val="00A339E8"/>
    <w:rsid w:val="00A35D49"/>
    <w:rsid w:val="00A35F20"/>
    <w:rsid w:val="00A37330"/>
    <w:rsid w:val="00A42D05"/>
    <w:rsid w:val="00A442DE"/>
    <w:rsid w:val="00A44E23"/>
    <w:rsid w:val="00A47D3A"/>
    <w:rsid w:val="00A565CD"/>
    <w:rsid w:val="00A6051B"/>
    <w:rsid w:val="00A6117C"/>
    <w:rsid w:val="00A642DF"/>
    <w:rsid w:val="00A674A4"/>
    <w:rsid w:val="00A74C89"/>
    <w:rsid w:val="00AA01C1"/>
    <w:rsid w:val="00AA4726"/>
    <w:rsid w:val="00AA4847"/>
    <w:rsid w:val="00AA7969"/>
    <w:rsid w:val="00AB5BA5"/>
    <w:rsid w:val="00AB6A53"/>
    <w:rsid w:val="00AC031B"/>
    <w:rsid w:val="00AC0779"/>
    <w:rsid w:val="00AC1E26"/>
    <w:rsid w:val="00AC254D"/>
    <w:rsid w:val="00AD1A9E"/>
    <w:rsid w:val="00AD6DA3"/>
    <w:rsid w:val="00AD7005"/>
    <w:rsid w:val="00AE4414"/>
    <w:rsid w:val="00AF5113"/>
    <w:rsid w:val="00B269A0"/>
    <w:rsid w:val="00B32B0A"/>
    <w:rsid w:val="00B368DB"/>
    <w:rsid w:val="00B411BE"/>
    <w:rsid w:val="00B440B7"/>
    <w:rsid w:val="00B470CA"/>
    <w:rsid w:val="00B60B05"/>
    <w:rsid w:val="00B615D8"/>
    <w:rsid w:val="00B626B9"/>
    <w:rsid w:val="00B714CB"/>
    <w:rsid w:val="00B75B4A"/>
    <w:rsid w:val="00B77F77"/>
    <w:rsid w:val="00B903E7"/>
    <w:rsid w:val="00B92C62"/>
    <w:rsid w:val="00B96E3E"/>
    <w:rsid w:val="00BA2E58"/>
    <w:rsid w:val="00BA5056"/>
    <w:rsid w:val="00BB0B1C"/>
    <w:rsid w:val="00BB1E34"/>
    <w:rsid w:val="00BB7BA3"/>
    <w:rsid w:val="00BC072F"/>
    <w:rsid w:val="00BC68FA"/>
    <w:rsid w:val="00BC6A03"/>
    <w:rsid w:val="00BD34B2"/>
    <w:rsid w:val="00BF0B37"/>
    <w:rsid w:val="00BF0C9E"/>
    <w:rsid w:val="00BF3FA3"/>
    <w:rsid w:val="00BF4F2D"/>
    <w:rsid w:val="00BF6DEE"/>
    <w:rsid w:val="00BF706E"/>
    <w:rsid w:val="00C03C38"/>
    <w:rsid w:val="00C07094"/>
    <w:rsid w:val="00C136EF"/>
    <w:rsid w:val="00C168D9"/>
    <w:rsid w:val="00C242B6"/>
    <w:rsid w:val="00C40AD6"/>
    <w:rsid w:val="00C439F9"/>
    <w:rsid w:val="00C64AA6"/>
    <w:rsid w:val="00C72E9B"/>
    <w:rsid w:val="00C75F04"/>
    <w:rsid w:val="00C80A69"/>
    <w:rsid w:val="00C83A4C"/>
    <w:rsid w:val="00C87B80"/>
    <w:rsid w:val="00C87C25"/>
    <w:rsid w:val="00C94020"/>
    <w:rsid w:val="00CA1EF1"/>
    <w:rsid w:val="00CA3412"/>
    <w:rsid w:val="00CA734B"/>
    <w:rsid w:val="00CB15C8"/>
    <w:rsid w:val="00CB2839"/>
    <w:rsid w:val="00CB3432"/>
    <w:rsid w:val="00CC3537"/>
    <w:rsid w:val="00CE2703"/>
    <w:rsid w:val="00CF4ADB"/>
    <w:rsid w:val="00D10DBA"/>
    <w:rsid w:val="00D11CD8"/>
    <w:rsid w:val="00D22CC1"/>
    <w:rsid w:val="00D25A81"/>
    <w:rsid w:val="00D35663"/>
    <w:rsid w:val="00D50007"/>
    <w:rsid w:val="00D55674"/>
    <w:rsid w:val="00D56FFE"/>
    <w:rsid w:val="00D7023F"/>
    <w:rsid w:val="00D73096"/>
    <w:rsid w:val="00D73A45"/>
    <w:rsid w:val="00D77E03"/>
    <w:rsid w:val="00D91D39"/>
    <w:rsid w:val="00D957C5"/>
    <w:rsid w:val="00DA0CAE"/>
    <w:rsid w:val="00DA72F3"/>
    <w:rsid w:val="00DB0F8E"/>
    <w:rsid w:val="00DB7A17"/>
    <w:rsid w:val="00DD2840"/>
    <w:rsid w:val="00DD3D2D"/>
    <w:rsid w:val="00DD479B"/>
    <w:rsid w:val="00DD7EA5"/>
    <w:rsid w:val="00DE0767"/>
    <w:rsid w:val="00DE59B9"/>
    <w:rsid w:val="00DF263D"/>
    <w:rsid w:val="00DF3C22"/>
    <w:rsid w:val="00DF721A"/>
    <w:rsid w:val="00E042F1"/>
    <w:rsid w:val="00E0475B"/>
    <w:rsid w:val="00E0563E"/>
    <w:rsid w:val="00E209BF"/>
    <w:rsid w:val="00E20F33"/>
    <w:rsid w:val="00E25737"/>
    <w:rsid w:val="00E33E45"/>
    <w:rsid w:val="00E36CCE"/>
    <w:rsid w:val="00E46F51"/>
    <w:rsid w:val="00E5112A"/>
    <w:rsid w:val="00E611BA"/>
    <w:rsid w:val="00E65537"/>
    <w:rsid w:val="00E66CE2"/>
    <w:rsid w:val="00E67851"/>
    <w:rsid w:val="00E73BDF"/>
    <w:rsid w:val="00E779D5"/>
    <w:rsid w:val="00E826DF"/>
    <w:rsid w:val="00E9161D"/>
    <w:rsid w:val="00EA19E4"/>
    <w:rsid w:val="00EA3D4D"/>
    <w:rsid w:val="00EB13C1"/>
    <w:rsid w:val="00EB240B"/>
    <w:rsid w:val="00EB6C1A"/>
    <w:rsid w:val="00EC451E"/>
    <w:rsid w:val="00EC462A"/>
    <w:rsid w:val="00EC5C30"/>
    <w:rsid w:val="00ED779E"/>
    <w:rsid w:val="00EE1100"/>
    <w:rsid w:val="00EE1901"/>
    <w:rsid w:val="00EE1D46"/>
    <w:rsid w:val="00EE6EAD"/>
    <w:rsid w:val="00EF088C"/>
    <w:rsid w:val="00EF19BA"/>
    <w:rsid w:val="00F06161"/>
    <w:rsid w:val="00F07C67"/>
    <w:rsid w:val="00F347A3"/>
    <w:rsid w:val="00F42AB4"/>
    <w:rsid w:val="00F43556"/>
    <w:rsid w:val="00F6117B"/>
    <w:rsid w:val="00F61EC8"/>
    <w:rsid w:val="00F7319D"/>
    <w:rsid w:val="00F75795"/>
    <w:rsid w:val="00F81B17"/>
    <w:rsid w:val="00F85509"/>
    <w:rsid w:val="00F9445D"/>
    <w:rsid w:val="00F95382"/>
    <w:rsid w:val="00FA296B"/>
    <w:rsid w:val="00FA3E2F"/>
    <w:rsid w:val="00FA60C4"/>
    <w:rsid w:val="00FB50A9"/>
    <w:rsid w:val="00FD2EC7"/>
    <w:rsid w:val="00FE18E0"/>
    <w:rsid w:val="00FE2F4A"/>
    <w:rsid w:val="00FF27DC"/>
    <w:rsid w:val="00FF2D6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HAnsi"/>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List Bullet 3" w:uiPriority="0"/>
    <w:lsdException w:name="List Number 2" w:uiPriority="0"/>
    <w:lsdException w:name="List Number 3"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C6D"/>
  </w:style>
  <w:style w:type="paragraph" w:styleId="Heading1">
    <w:name w:val="heading 1"/>
    <w:aliases w:val="Heading,1 ghost,g,ghost,MainHeader,1,h1,Header 1,H1,Main heading,Heading 10,tchead,Test Plan,chapternumber,Tertiary Heading,RFP Heading1,Part,*,P,vorlage 1,PA Chapter,Attribute Heading 1,Bulletin Name,level 1,Level 1 Head,h12,h13,h14,h15,h16"/>
    <w:basedOn w:val="Normal"/>
    <w:next w:val="Normal"/>
    <w:link w:val="Heading1Char"/>
    <w:qFormat/>
    <w:rsid w:val="00C75F04"/>
    <w:pPr>
      <w:keepNext/>
      <w:numPr>
        <w:numId w:val="2"/>
      </w:numPr>
      <w:spacing w:after="0" w:line="360" w:lineRule="auto"/>
      <w:outlineLvl w:val="0"/>
    </w:pPr>
    <w:rPr>
      <w:rFonts w:ascii="Times New Roman" w:eastAsia="Times New Roman" w:hAnsi="Times New Roman" w:cs="Times New Roman"/>
      <w:b/>
      <w:color w:val="BE3A3A"/>
      <w:sz w:val="28"/>
      <w:szCs w:val="28"/>
    </w:rPr>
  </w:style>
  <w:style w:type="paragraph" w:styleId="Heading2">
    <w:name w:val="heading 2"/>
    <w:aliases w:val="Mahindra Sub Heading"/>
    <w:basedOn w:val="Normal"/>
    <w:next w:val="Heading3"/>
    <w:link w:val="Heading2Char"/>
    <w:autoRedefine/>
    <w:qFormat/>
    <w:rsid w:val="002C724D"/>
    <w:pPr>
      <w:keepNext/>
      <w:numPr>
        <w:ilvl w:val="1"/>
        <w:numId w:val="2"/>
      </w:numPr>
      <w:jc w:val="both"/>
      <w:outlineLvl w:val="1"/>
    </w:pPr>
    <w:rPr>
      <w:rFonts w:ascii="Calibri" w:eastAsia="Times New Roman" w:hAnsi="Calibri" w:cs="Times New Roman"/>
      <w:b/>
      <w:sz w:val="24"/>
      <w:szCs w:val="20"/>
    </w:rPr>
  </w:style>
  <w:style w:type="paragraph" w:styleId="Heading3">
    <w:name w:val="heading 3"/>
    <w:aliases w:val="H3,Level 3 Head,level_3,PIM 3,h3,sect1.2.3,prop3,3,3heading,heading 3,Heading 31,1.1.1 Heading 3,l3,CT,Heading 3 - old,Heading 3 hidden,2h,h31,h32,Section,Heading 2.3,(Alt+3),1.2.3.,alltoc,标题 4.1.1,3rd level,Map title,sect1.2.31,Heading 3E,Map"/>
    <w:basedOn w:val="Heading4"/>
    <w:next w:val="Normal"/>
    <w:link w:val="Heading3Char"/>
    <w:autoRedefine/>
    <w:unhideWhenUsed/>
    <w:qFormat/>
    <w:rsid w:val="00855106"/>
    <w:pPr>
      <w:numPr>
        <w:ilvl w:val="2"/>
      </w:numPr>
      <w:ind w:left="576" w:hanging="576"/>
      <w:jc w:val="both"/>
      <w:outlineLvl w:val="2"/>
    </w:pPr>
    <w:rPr>
      <w:rFonts w:cs="Calibri"/>
      <w:bCs w:val="0"/>
      <w:sz w:val="24"/>
      <w:szCs w:val="26"/>
    </w:rPr>
  </w:style>
  <w:style w:type="paragraph" w:styleId="Heading4">
    <w:name w:val="heading 4"/>
    <w:aliases w:val="Table Text Numbered,h4,l4+toc4,I4,l4,Level 2 - a,Level 2 - (a),PA Micro Section,Sub-Minor,GE Heading 4,(Alt+4),H41,(Alt+4)1,H42,(Alt+4)2,H43,(Alt+4)3,H44,(Alt+4)4,H45,(Alt+4)5,H411,(Alt+4)11,H421,(Alt+4)21,H431,(Alt+4)31,H46,(Alt+4)6,H412,I,4"/>
    <w:basedOn w:val="Normal"/>
    <w:next w:val="Normal"/>
    <w:link w:val="Heading4Char"/>
    <w:unhideWhenUsed/>
    <w:qFormat/>
    <w:rsid w:val="001F0B1C"/>
    <w:pPr>
      <w:keepNext/>
      <w:numPr>
        <w:ilvl w:val="3"/>
        <w:numId w:val="2"/>
      </w:numPr>
      <w:spacing w:before="240" w:after="60"/>
      <w:outlineLvl w:val="3"/>
    </w:pPr>
    <w:rPr>
      <w:rFonts w:ascii="Calibri" w:eastAsia="Times New Roman" w:hAnsi="Calibri" w:cs="Times New Roman"/>
      <w:b/>
      <w:bCs/>
      <w:szCs w:val="28"/>
    </w:rPr>
  </w:style>
  <w:style w:type="paragraph" w:styleId="Heading5">
    <w:name w:val="heading 5"/>
    <w:aliases w:val="Level 3 - i,PA Pico Section,Masthead Text Box,H5,lowest level provided,Block Label,Bullet point,Roman list,h5,Don't Use!,Para5,Appendix A to X,Heading 5   Appendix A to X,5 sub-bullet,sb,Atlanthd3,Atlanthd31,Atlanthd32,Atlanthd33,Atlanthd34,5"/>
    <w:basedOn w:val="Normal"/>
    <w:next w:val="Normal"/>
    <w:link w:val="Heading5Char"/>
    <w:unhideWhenUsed/>
    <w:qFormat/>
    <w:rsid w:val="00C75F04"/>
    <w:pPr>
      <w:numPr>
        <w:ilvl w:val="4"/>
        <w:numId w:val="2"/>
      </w:numPr>
      <w:spacing w:before="240" w:after="60"/>
      <w:ind w:left="-3672"/>
      <w:outlineLvl w:val="4"/>
    </w:pPr>
    <w:rPr>
      <w:rFonts w:ascii="Calibri" w:eastAsia="Times New Roman" w:hAnsi="Calibri" w:cs="Times New Roman"/>
      <w:b/>
      <w:bCs/>
      <w:i/>
      <w:iCs/>
      <w:sz w:val="26"/>
      <w:szCs w:val="26"/>
    </w:rPr>
  </w:style>
  <w:style w:type="paragraph" w:styleId="Heading6">
    <w:name w:val="heading 6"/>
    <w:aliases w:val="Legal Level 1.,h6,PA Appendix,GE Heading 6,Sub-bullet point,H6,Third Subheading,cnp,Caption number (page-wide),Tables,T1,sub-dash,sd,51,L1 Heading 6,Bullet list,do not use,heading6,heading61,heading62,Aztec Heading 6,dont use, dont use,6"/>
    <w:basedOn w:val="Normal"/>
    <w:next w:val="Normal"/>
    <w:link w:val="Heading6Char"/>
    <w:qFormat/>
    <w:rsid w:val="00C75F04"/>
    <w:pPr>
      <w:numPr>
        <w:ilvl w:val="5"/>
        <w:numId w:val="2"/>
      </w:numPr>
      <w:spacing w:before="240" w:after="60" w:line="240" w:lineRule="auto"/>
      <w:outlineLvl w:val="5"/>
    </w:pPr>
    <w:rPr>
      <w:rFonts w:ascii="Times New Roman" w:eastAsia="Times New Roman" w:hAnsi="Times New Roman" w:cs="Times New Roman"/>
      <w:b/>
      <w:bCs/>
      <w:sz w:val="22"/>
    </w:rPr>
  </w:style>
  <w:style w:type="paragraph" w:styleId="Heading7">
    <w:name w:val="heading 7"/>
    <w:aliases w:val="Legal Level 1.1.,PA Appendix Major,Appendix-L2,Appendix-L21,Appendix-L22,Appendix-L23,Appendix-L24,Appendix-L211,Appendix-L221,Appendix-L25,Appendix-L26,Appendix-L212,Appendix-L222,Appendix-L27,Appendix-L213,Appendix-L223,Appendix-L28,h7,st,c"/>
    <w:basedOn w:val="Normal"/>
    <w:next w:val="Normal"/>
    <w:link w:val="Heading7Char"/>
    <w:qFormat/>
    <w:rsid w:val="00C75F04"/>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PA Appendix Minor,ft,figure title,Appendix1,Center Bold,Annex,L1 Heading 8,Level 1.1.1,No num/gap,H8,12 Heading 8,Aztec Heading 8,avoid use, avoid use,No num/gap1,12 Heading 81,8"/>
    <w:basedOn w:val="Normal"/>
    <w:next w:val="Normal"/>
    <w:link w:val="Heading8Char"/>
    <w:qFormat/>
    <w:rsid w:val="00C75F04"/>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aliases w:val="Legal Level 1.1.1.1.,Appendix,HelpTable,表号,tt,table title,App1,Figure Heading,FH,Appendix2,Titre 10,Annex1,Appen 1,L1 Heading 9,Level (a),Code eg's,H9,oHeading 9,9,TableTitle,Cond'l Reqt.,rb,req bullet,12 Heading 9,RFI H4 (A),Italic List,h9,l9"/>
    <w:basedOn w:val="Normal"/>
    <w:next w:val="Normal"/>
    <w:link w:val="Heading9Char"/>
    <w:qFormat/>
    <w:rsid w:val="00C75F04"/>
    <w:pPr>
      <w:numPr>
        <w:ilvl w:val="8"/>
        <w:numId w:val="2"/>
      </w:numPr>
      <w:spacing w:before="240" w:after="60" w:line="240" w:lineRule="auto"/>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6E3E"/>
    <w:pPr>
      <w:ind w:left="720"/>
      <w:contextualSpacing/>
    </w:pPr>
  </w:style>
  <w:style w:type="paragraph" w:customStyle="1" w:styleId="MahindraHeading">
    <w:name w:val="Mahindra Heading"/>
    <w:basedOn w:val="ListParagraph"/>
    <w:link w:val="MahindraHeadingChar"/>
    <w:qFormat/>
    <w:rsid w:val="00DF3C22"/>
    <w:pPr>
      <w:numPr>
        <w:numId w:val="1"/>
      </w:numPr>
      <w:ind w:left="360"/>
      <w:outlineLvl w:val="0"/>
    </w:pPr>
    <w:rPr>
      <w:rFonts w:ascii="Calibri" w:hAnsi="Calibri"/>
      <w:b/>
      <w:color w:val="E31837" w:themeColor="background2"/>
      <w:sz w:val="32"/>
    </w:rPr>
  </w:style>
  <w:style w:type="paragraph" w:customStyle="1" w:styleId="MahindraSubHeading1">
    <w:name w:val="Mahindra Sub Heading 1"/>
    <w:basedOn w:val="ListParagraph"/>
    <w:link w:val="MahindraSubHeading1Char"/>
    <w:qFormat/>
    <w:rsid w:val="00DF3C22"/>
    <w:pPr>
      <w:numPr>
        <w:ilvl w:val="1"/>
        <w:numId w:val="1"/>
      </w:numPr>
      <w:ind w:left="360" w:hanging="360"/>
      <w:outlineLvl w:val="1"/>
    </w:pPr>
    <w:rPr>
      <w:rFonts w:ascii="Calibri" w:hAnsi="Calibri"/>
      <w:b/>
      <w:color w:val="E31837" w:themeColor="background2"/>
      <w:sz w:val="28"/>
    </w:rPr>
  </w:style>
  <w:style w:type="character" w:customStyle="1" w:styleId="ListParagraphChar">
    <w:name w:val="List Paragraph Char"/>
    <w:basedOn w:val="DefaultParagraphFont"/>
    <w:link w:val="ListParagraph"/>
    <w:uiPriority w:val="34"/>
    <w:rsid w:val="00B96E3E"/>
  </w:style>
  <w:style w:type="character" w:customStyle="1" w:styleId="MahindraHeadingChar">
    <w:name w:val="Mahindra Heading Char"/>
    <w:basedOn w:val="ListParagraphChar"/>
    <w:link w:val="MahindraHeading"/>
    <w:rsid w:val="00DF3C22"/>
    <w:rPr>
      <w:rFonts w:ascii="Calibri" w:hAnsi="Calibri"/>
      <w:b/>
      <w:color w:val="E31837" w:themeColor="background2"/>
      <w:sz w:val="32"/>
    </w:rPr>
  </w:style>
  <w:style w:type="paragraph" w:customStyle="1" w:styleId="MahindraSubHeading2">
    <w:name w:val="Mahindra Sub Heading 2"/>
    <w:basedOn w:val="ListParagraph"/>
    <w:link w:val="MahindraSubHeading2Char"/>
    <w:qFormat/>
    <w:rsid w:val="00DF3C22"/>
    <w:pPr>
      <w:numPr>
        <w:ilvl w:val="2"/>
        <w:numId w:val="1"/>
      </w:numPr>
      <w:ind w:left="360" w:hanging="360"/>
      <w:outlineLvl w:val="2"/>
    </w:pPr>
    <w:rPr>
      <w:rFonts w:ascii="Calibri" w:hAnsi="Calibri"/>
      <w:b/>
      <w:color w:val="E31837" w:themeColor="background2"/>
      <w:sz w:val="24"/>
    </w:rPr>
  </w:style>
  <w:style w:type="character" w:customStyle="1" w:styleId="MahindraSubHeading1Char">
    <w:name w:val="Mahindra Sub Heading 1 Char"/>
    <w:basedOn w:val="ListParagraphChar"/>
    <w:link w:val="MahindraSubHeading1"/>
    <w:rsid w:val="00DF3C22"/>
    <w:rPr>
      <w:rFonts w:ascii="Calibri" w:hAnsi="Calibri"/>
      <w:b/>
      <w:color w:val="E31837" w:themeColor="background2"/>
      <w:sz w:val="28"/>
    </w:rPr>
  </w:style>
  <w:style w:type="paragraph" w:customStyle="1" w:styleId="MahindraSubHeading3">
    <w:name w:val="Mahindra Sub Heading 3"/>
    <w:basedOn w:val="ListParagraph"/>
    <w:link w:val="MahindraSubHeading3Char"/>
    <w:qFormat/>
    <w:rsid w:val="00B368DB"/>
    <w:pPr>
      <w:numPr>
        <w:ilvl w:val="3"/>
        <w:numId w:val="1"/>
      </w:numPr>
      <w:ind w:left="360" w:hanging="360"/>
      <w:outlineLvl w:val="3"/>
    </w:pPr>
    <w:rPr>
      <w:rFonts w:ascii="Calibri" w:hAnsi="Calibri"/>
      <w:b/>
      <w:sz w:val="22"/>
    </w:rPr>
  </w:style>
  <w:style w:type="character" w:customStyle="1" w:styleId="MahindraSubHeading2Char">
    <w:name w:val="Mahindra Sub Heading 2 Char"/>
    <w:basedOn w:val="ListParagraphChar"/>
    <w:link w:val="MahindraSubHeading2"/>
    <w:rsid w:val="00DF3C22"/>
    <w:rPr>
      <w:rFonts w:ascii="Calibri" w:hAnsi="Calibri"/>
      <w:b/>
      <w:color w:val="E31837" w:themeColor="background2"/>
      <w:sz w:val="24"/>
    </w:rPr>
  </w:style>
  <w:style w:type="paragraph" w:customStyle="1" w:styleId="MahindraSubHeading4">
    <w:name w:val="Mahindra Sub Heading 4"/>
    <w:basedOn w:val="ListParagraph"/>
    <w:link w:val="MahindraSubHeading4Char"/>
    <w:qFormat/>
    <w:rsid w:val="0037358A"/>
    <w:pPr>
      <w:numPr>
        <w:ilvl w:val="4"/>
        <w:numId w:val="1"/>
      </w:numPr>
      <w:ind w:left="360" w:hanging="360"/>
      <w:outlineLvl w:val="4"/>
    </w:pPr>
    <w:rPr>
      <w:rFonts w:ascii="Arial" w:hAnsi="Arial"/>
      <w:b/>
    </w:rPr>
  </w:style>
  <w:style w:type="character" w:customStyle="1" w:styleId="MahindraSubHeading3Char">
    <w:name w:val="Mahindra Sub Heading 3 Char"/>
    <w:basedOn w:val="ListParagraphChar"/>
    <w:link w:val="MahindraSubHeading3"/>
    <w:rsid w:val="00B368DB"/>
    <w:rPr>
      <w:rFonts w:ascii="Calibri" w:hAnsi="Calibri"/>
      <w:b/>
      <w:sz w:val="22"/>
    </w:rPr>
  </w:style>
  <w:style w:type="paragraph" w:customStyle="1" w:styleId="MahindraSubHeading5">
    <w:name w:val="Mahindra Sub Heading 5"/>
    <w:basedOn w:val="ListParagraph"/>
    <w:link w:val="MahindraSubHeading5Char"/>
    <w:qFormat/>
    <w:rsid w:val="0037358A"/>
    <w:pPr>
      <w:numPr>
        <w:ilvl w:val="5"/>
        <w:numId w:val="1"/>
      </w:numPr>
      <w:ind w:left="360" w:hanging="360"/>
      <w:outlineLvl w:val="5"/>
    </w:pPr>
    <w:rPr>
      <w:rFonts w:ascii="Arial Narrow" w:hAnsi="Arial Narrow"/>
      <w:b/>
    </w:rPr>
  </w:style>
  <w:style w:type="character" w:customStyle="1" w:styleId="MahindraSubHeading4Char">
    <w:name w:val="Mahindra Sub Heading 4 Char"/>
    <w:basedOn w:val="ListParagraphChar"/>
    <w:link w:val="MahindraSubHeading4"/>
    <w:rsid w:val="0037358A"/>
    <w:rPr>
      <w:rFonts w:ascii="Arial" w:hAnsi="Arial"/>
      <w:b/>
    </w:rPr>
  </w:style>
  <w:style w:type="character" w:customStyle="1" w:styleId="MahindraSubHeading5Char">
    <w:name w:val="Mahindra Sub Heading 5 Char"/>
    <w:basedOn w:val="ListParagraphChar"/>
    <w:link w:val="MahindraSubHeading5"/>
    <w:rsid w:val="0037358A"/>
    <w:rPr>
      <w:rFonts w:ascii="Arial Narrow" w:hAnsi="Arial Narrow"/>
      <w:b/>
    </w:rPr>
  </w:style>
  <w:style w:type="paragraph" w:styleId="Header">
    <w:name w:val="header"/>
    <w:basedOn w:val="Normal"/>
    <w:link w:val="HeaderChar"/>
    <w:uiPriority w:val="99"/>
    <w:unhideWhenUsed/>
    <w:rsid w:val="00C75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F04"/>
  </w:style>
  <w:style w:type="paragraph" w:styleId="Footer">
    <w:name w:val="footer"/>
    <w:basedOn w:val="Normal"/>
    <w:link w:val="FooterChar"/>
    <w:uiPriority w:val="99"/>
    <w:unhideWhenUsed/>
    <w:rsid w:val="00C75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F04"/>
  </w:style>
  <w:style w:type="character" w:customStyle="1" w:styleId="Heading1Char">
    <w:name w:val="Heading 1 Char"/>
    <w:aliases w:val="Heading Char,1 ghost Char,g Char,ghost Char,MainHeader Char,1 Char,h1 Char,Header 1 Char,H1 Char,Main heading Char,Heading 10 Char,tchead Char,Test Plan Char,chapternumber Char,Tertiary Heading Char,RFP Heading1 Char,Part Char,* Char"/>
    <w:basedOn w:val="DefaultParagraphFont"/>
    <w:link w:val="Heading1"/>
    <w:rsid w:val="00C75F04"/>
    <w:rPr>
      <w:rFonts w:ascii="Times New Roman" w:eastAsia="Times New Roman" w:hAnsi="Times New Roman" w:cs="Times New Roman"/>
      <w:b/>
      <w:color w:val="BE3A3A"/>
      <w:sz w:val="28"/>
      <w:szCs w:val="28"/>
    </w:rPr>
  </w:style>
  <w:style w:type="character" w:customStyle="1" w:styleId="Heading2Char">
    <w:name w:val="Heading 2 Char"/>
    <w:aliases w:val="Mahindra Sub Heading Char"/>
    <w:basedOn w:val="DefaultParagraphFont"/>
    <w:link w:val="Heading2"/>
    <w:rsid w:val="002C724D"/>
    <w:rPr>
      <w:rFonts w:ascii="Calibri" w:eastAsia="Times New Roman" w:hAnsi="Calibri" w:cs="Times New Roman"/>
      <w:b/>
      <w:sz w:val="24"/>
      <w:szCs w:val="20"/>
    </w:rPr>
  </w:style>
  <w:style w:type="character" w:customStyle="1" w:styleId="Heading3Char">
    <w:name w:val="Heading 3 Char"/>
    <w:aliases w:val="H3 Char,Level 3 Head Char,level_3 Char,PIM 3 Char,h3 Char,sect1.2.3 Char,prop3 Char,3 Char,3heading Char,heading 3 Char,Heading 31 Char,1.1.1 Heading 3 Char,l3 Char,CT Char,Heading 3 - old Char,Heading 3 hidden Char,2h Char,h31 Char"/>
    <w:basedOn w:val="DefaultParagraphFont"/>
    <w:link w:val="Heading3"/>
    <w:rsid w:val="00855106"/>
    <w:rPr>
      <w:rFonts w:ascii="Calibri" w:eastAsia="Times New Roman" w:hAnsi="Calibri" w:cs="Calibri"/>
      <w:b/>
      <w:sz w:val="24"/>
      <w:szCs w:val="26"/>
    </w:rPr>
  </w:style>
  <w:style w:type="character" w:customStyle="1" w:styleId="Heading4Char">
    <w:name w:val="Heading 4 Char"/>
    <w:aliases w:val="Table Text Numbered Char,h4 Char,l4+toc4 Char,I4 Char,l4 Char,Level 2 - a Char,Level 2 - (a) Char,PA Micro Section Char,Sub-Minor Char,GE Heading 4 Char,(Alt+4) Char,H41 Char,(Alt+4)1 Char,H42 Char,(Alt+4)2 Char,H43 Char,(Alt+4)3 Char"/>
    <w:basedOn w:val="DefaultParagraphFont"/>
    <w:link w:val="Heading4"/>
    <w:rsid w:val="001F0B1C"/>
    <w:rPr>
      <w:rFonts w:ascii="Calibri" w:eastAsia="Times New Roman" w:hAnsi="Calibri" w:cs="Times New Roman"/>
      <w:b/>
      <w:bCs/>
      <w:szCs w:val="28"/>
    </w:rPr>
  </w:style>
  <w:style w:type="character" w:customStyle="1" w:styleId="Heading5Char">
    <w:name w:val="Heading 5 Char"/>
    <w:aliases w:val="Level 3 - i Char,PA Pico Section Char,Masthead Text Box Char,H5 Char,lowest level provided Char,Block Label Char,Bullet point Char,Roman list Char,h5 Char,Don't Use! Char,Para5 Char,Appendix A to X Char,Heading 5   Appendix A to X Char"/>
    <w:basedOn w:val="DefaultParagraphFont"/>
    <w:link w:val="Heading5"/>
    <w:rsid w:val="00C75F04"/>
    <w:rPr>
      <w:rFonts w:ascii="Calibri" w:eastAsia="Times New Roman" w:hAnsi="Calibri" w:cs="Times New Roman"/>
      <w:b/>
      <w:bCs/>
      <w:i/>
      <w:iCs/>
      <w:sz w:val="26"/>
      <w:szCs w:val="26"/>
    </w:rPr>
  </w:style>
  <w:style w:type="character" w:customStyle="1" w:styleId="Heading6Char">
    <w:name w:val="Heading 6 Char"/>
    <w:aliases w:val="Legal Level 1. Char,h6 Char,PA Appendix Char,GE Heading 6 Char,Sub-bullet point Char,H6 Char,Third Subheading Char,cnp Char,Caption number (page-wide) Char,Tables Char,T1 Char,sub-dash Char,sd Char,51 Char,L1 Heading 6 Char,heading6 Char"/>
    <w:basedOn w:val="DefaultParagraphFont"/>
    <w:link w:val="Heading6"/>
    <w:rsid w:val="00C75F04"/>
    <w:rPr>
      <w:rFonts w:ascii="Times New Roman" w:eastAsia="Times New Roman" w:hAnsi="Times New Roman" w:cs="Times New Roman"/>
      <w:b/>
      <w:bCs/>
      <w:sz w:val="22"/>
    </w:rPr>
  </w:style>
  <w:style w:type="character" w:customStyle="1" w:styleId="Heading7Char">
    <w:name w:val="Heading 7 Char"/>
    <w:aliases w:val="Legal Level 1.1. Char,PA Appendix Major Char,Appendix-L2 Char,Appendix-L21 Char,Appendix-L22 Char,Appendix-L23 Char,Appendix-L24 Char,Appendix-L211 Char,Appendix-L221 Char,Appendix-L25 Char,Appendix-L26 Char,Appendix-L212 Char,h7 Char"/>
    <w:basedOn w:val="DefaultParagraphFont"/>
    <w:link w:val="Heading7"/>
    <w:rsid w:val="00C75F04"/>
    <w:rPr>
      <w:rFonts w:ascii="Times New Roman" w:eastAsia="Times New Roman" w:hAnsi="Times New Roman" w:cs="Times New Roman"/>
      <w:sz w:val="24"/>
      <w:szCs w:val="24"/>
    </w:rPr>
  </w:style>
  <w:style w:type="character" w:customStyle="1" w:styleId="Heading8Char">
    <w:name w:val="Heading 8 Char"/>
    <w:aliases w:val="Legal Level 1.1.1. Char,PA Appendix Minor Char,ft Char,figure title Char,Appendix1 Char,Center Bold Char,Annex Char,L1 Heading 8 Char,Level 1.1.1 Char,No num/gap Char,H8 Char,12 Heading 8 Char,Aztec Heading 8 Char,avoid use Char,8 Char"/>
    <w:basedOn w:val="DefaultParagraphFont"/>
    <w:link w:val="Heading8"/>
    <w:rsid w:val="00C75F04"/>
    <w:rPr>
      <w:rFonts w:ascii="Times New Roman" w:eastAsia="Times New Roman" w:hAnsi="Times New Roman" w:cs="Times New Roman"/>
      <w:i/>
      <w:iCs/>
      <w:sz w:val="24"/>
      <w:szCs w:val="24"/>
    </w:rPr>
  </w:style>
  <w:style w:type="character" w:customStyle="1" w:styleId="Heading9Char">
    <w:name w:val="Heading 9 Char"/>
    <w:aliases w:val="Legal Level 1.1.1.1. Char,Appendix Char,HelpTable Char,表号 Char,tt Char,table title Char,App1 Char,Figure Heading Char,FH Char,Appendix2 Char,Titre 10 Char,Annex1 Char,Appen 1 Char,L1 Heading 9 Char,Level (a) Char,Code eg's Char,H9 Char"/>
    <w:basedOn w:val="DefaultParagraphFont"/>
    <w:link w:val="Heading9"/>
    <w:rsid w:val="00C75F04"/>
    <w:rPr>
      <w:rFonts w:ascii="Arial" w:eastAsia="Times New Roman" w:hAnsi="Arial" w:cs="Arial"/>
      <w:sz w:val="22"/>
    </w:rPr>
  </w:style>
  <w:style w:type="table" w:customStyle="1" w:styleId="MediumList1-Accent11">
    <w:name w:val="Medium List 1 - Accent 11"/>
    <w:basedOn w:val="TableNormal"/>
    <w:uiPriority w:val="65"/>
    <w:rsid w:val="00C75F04"/>
    <w:pPr>
      <w:spacing w:after="0" w:line="240" w:lineRule="auto"/>
    </w:pPr>
    <w:rPr>
      <w:color w:val="000000" w:themeColor="text1"/>
      <w:sz w:val="22"/>
    </w:rPr>
    <w:tblPr>
      <w:tblStyleRowBandSize w:val="1"/>
      <w:tblStyleColBandSize w:val="1"/>
      <w:tblBorders>
        <w:top w:val="single" w:sz="8" w:space="0" w:color="E31837" w:themeColor="accent1"/>
        <w:bottom w:val="single" w:sz="8" w:space="0" w:color="E31837" w:themeColor="accent1"/>
      </w:tblBorders>
    </w:tblPr>
    <w:tblStylePr w:type="firstRow">
      <w:rPr>
        <w:rFonts w:asciiTheme="majorHAnsi" w:eastAsiaTheme="majorEastAsia" w:hAnsiTheme="majorHAnsi" w:cstheme="majorBidi"/>
      </w:rPr>
      <w:tblPr/>
      <w:tcPr>
        <w:tcBorders>
          <w:top w:val="nil"/>
          <w:bottom w:val="single" w:sz="8" w:space="0" w:color="E31837" w:themeColor="accent1"/>
        </w:tcBorders>
      </w:tcPr>
    </w:tblStylePr>
    <w:tblStylePr w:type="lastRow">
      <w:rPr>
        <w:b/>
        <w:bCs/>
        <w:color w:val="6D6E71" w:themeColor="text2"/>
      </w:rPr>
      <w:tblPr/>
      <w:tcPr>
        <w:tcBorders>
          <w:top w:val="single" w:sz="8" w:space="0" w:color="E31837" w:themeColor="accent1"/>
          <w:bottom w:val="single" w:sz="8" w:space="0" w:color="E31837" w:themeColor="accent1"/>
        </w:tcBorders>
      </w:tcPr>
    </w:tblStylePr>
    <w:tblStylePr w:type="firstCol">
      <w:rPr>
        <w:b/>
        <w:bCs/>
      </w:rPr>
    </w:tblStylePr>
    <w:tblStylePr w:type="lastCol">
      <w:rPr>
        <w:b/>
        <w:bCs/>
      </w:rPr>
      <w:tblPr/>
      <w:tcPr>
        <w:tcBorders>
          <w:top w:val="single" w:sz="8" w:space="0" w:color="E31837" w:themeColor="accent1"/>
          <w:bottom w:val="single" w:sz="8" w:space="0" w:color="E31837" w:themeColor="accent1"/>
        </w:tcBorders>
      </w:tcPr>
    </w:tblStylePr>
    <w:tblStylePr w:type="band1Vert">
      <w:tblPr/>
      <w:tcPr>
        <w:shd w:val="clear" w:color="auto" w:fill="F9C5CC" w:themeFill="accent1" w:themeFillTint="3F"/>
      </w:tcPr>
    </w:tblStylePr>
    <w:tblStylePr w:type="band1Horz">
      <w:tblPr/>
      <w:tcPr>
        <w:shd w:val="clear" w:color="auto" w:fill="F9C5CC" w:themeFill="accent1" w:themeFillTint="3F"/>
      </w:tcPr>
    </w:tblStylePr>
  </w:style>
  <w:style w:type="table" w:customStyle="1" w:styleId="LightShading-Accent11">
    <w:name w:val="Light Shading - Accent 11"/>
    <w:basedOn w:val="TableNormal"/>
    <w:uiPriority w:val="60"/>
    <w:rsid w:val="00A442DE"/>
    <w:pPr>
      <w:spacing w:after="0" w:line="240" w:lineRule="auto"/>
    </w:pPr>
    <w:rPr>
      <w:rFonts w:cstheme="minorBidi"/>
      <w:color w:val="A91228" w:themeColor="accent1" w:themeShade="BF"/>
      <w:sz w:val="22"/>
    </w:rPr>
    <w:tblPr>
      <w:tblStyleRowBandSize w:val="1"/>
      <w:tblStyleColBandSize w:val="1"/>
      <w:tblBorders>
        <w:top w:val="single" w:sz="8" w:space="0" w:color="E31837" w:themeColor="accent1"/>
        <w:bottom w:val="single" w:sz="8" w:space="0" w:color="E31837" w:themeColor="accent1"/>
      </w:tblBorders>
    </w:tblPr>
    <w:tblStylePr w:type="fir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la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5CC" w:themeFill="accent1" w:themeFillTint="3F"/>
      </w:tcPr>
    </w:tblStylePr>
    <w:tblStylePr w:type="band1Horz">
      <w:tblPr/>
      <w:tcPr>
        <w:tcBorders>
          <w:left w:val="nil"/>
          <w:right w:val="nil"/>
          <w:insideH w:val="nil"/>
          <w:insideV w:val="nil"/>
        </w:tcBorders>
        <w:shd w:val="clear" w:color="auto" w:fill="F9C5CC" w:themeFill="accent1" w:themeFillTint="3F"/>
      </w:tcPr>
    </w:tblStylePr>
  </w:style>
  <w:style w:type="paragraph" w:customStyle="1" w:styleId="MahindraSubheading20">
    <w:name w:val="Mahindra Subheading 2"/>
    <w:basedOn w:val="Normal"/>
    <w:next w:val="Heading2"/>
    <w:link w:val="MahindraSubheading2Char0"/>
    <w:qFormat/>
    <w:rsid w:val="002F75B9"/>
    <w:rPr>
      <w:rFonts w:asciiTheme="majorHAnsi" w:eastAsia="Calibri" w:hAnsiTheme="majorHAnsi" w:cs="Times New Roman"/>
      <w:b/>
      <w:color w:val="E31837" w:themeColor="background2"/>
      <w:sz w:val="28"/>
      <w:szCs w:val="28"/>
    </w:rPr>
  </w:style>
  <w:style w:type="character" w:customStyle="1" w:styleId="MahindraSubheading2Char0">
    <w:name w:val="Mahindra Subheading 2 Char"/>
    <w:basedOn w:val="DefaultParagraphFont"/>
    <w:link w:val="MahindraSubheading20"/>
    <w:rsid w:val="002F75B9"/>
    <w:rPr>
      <w:rFonts w:asciiTheme="majorHAnsi" w:eastAsia="Calibri" w:hAnsiTheme="majorHAnsi" w:cs="Times New Roman"/>
      <w:b/>
      <w:color w:val="E31837" w:themeColor="background2"/>
      <w:sz w:val="28"/>
      <w:szCs w:val="28"/>
    </w:rPr>
  </w:style>
  <w:style w:type="character" w:styleId="CommentReference">
    <w:name w:val="annotation reference"/>
    <w:basedOn w:val="DefaultParagraphFont"/>
    <w:uiPriority w:val="99"/>
    <w:semiHidden/>
    <w:unhideWhenUsed/>
    <w:rsid w:val="002F75B9"/>
    <w:rPr>
      <w:sz w:val="16"/>
      <w:szCs w:val="16"/>
    </w:rPr>
  </w:style>
  <w:style w:type="paragraph" w:styleId="CommentText">
    <w:name w:val="annotation text"/>
    <w:basedOn w:val="Normal"/>
    <w:link w:val="CommentTextChar"/>
    <w:uiPriority w:val="99"/>
    <w:semiHidden/>
    <w:unhideWhenUsed/>
    <w:rsid w:val="002F75B9"/>
    <w:pPr>
      <w:spacing w:line="240" w:lineRule="auto"/>
    </w:pPr>
    <w:rPr>
      <w:rFonts w:ascii="Calibri" w:eastAsia="Calibri" w:hAnsi="Calibri" w:cs="Times New Roman"/>
      <w:szCs w:val="20"/>
    </w:rPr>
  </w:style>
  <w:style w:type="character" w:customStyle="1" w:styleId="CommentTextChar">
    <w:name w:val="Comment Text Char"/>
    <w:basedOn w:val="DefaultParagraphFont"/>
    <w:link w:val="CommentText"/>
    <w:uiPriority w:val="99"/>
    <w:semiHidden/>
    <w:rsid w:val="002F75B9"/>
    <w:rPr>
      <w:rFonts w:ascii="Calibri" w:eastAsia="Calibri" w:hAnsi="Calibri" w:cs="Times New Roman"/>
      <w:szCs w:val="20"/>
    </w:rPr>
  </w:style>
  <w:style w:type="paragraph" w:styleId="BalloonText">
    <w:name w:val="Balloon Text"/>
    <w:basedOn w:val="Normal"/>
    <w:link w:val="BalloonTextChar"/>
    <w:uiPriority w:val="99"/>
    <w:semiHidden/>
    <w:unhideWhenUsed/>
    <w:rsid w:val="002F75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5B9"/>
    <w:rPr>
      <w:rFonts w:ascii="Segoe UI" w:hAnsi="Segoe UI" w:cs="Segoe UI"/>
      <w:sz w:val="18"/>
      <w:szCs w:val="18"/>
    </w:rPr>
  </w:style>
  <w:style w:type="paragraph" w:styleId="NormalWeb">
    <w:name w:val="Normal (Web)"/>
    <w:basedOn w:val="Normal"/>
    <w:uiPriority w:val="99"/>
    <w:unhideWhenUsed/>
    <w:rsid w:val="00C03C3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C03C38"/>
    <w:pPr>
      <w:spacing w:after="0" w:line="240" w:lineRule="auto"/>
    </w:pPr>
    <w:rPr>
      <w:rFonts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C03C38"/>
    <w:pPr>
      <w:spacing w:after="0" w:line="240" w:lineRule="auto"/>
      <w:ind w:left="2160"/>
    </w:pPr>
    <w:rPr>
      <w:rFonts w:eastAsiaTheme="minorEastAsia" w:cstheme="minorBidi"/>
      <w:szCs w:val="20"/>
      <w:lang w:val="en-IN"/>
    </w:rPr>
    <w:tblPr>
      <w:tblStyleRowBandSize w:val="1"/>
      <w:tblStyleColBandSize w:val="1"/>
      <w:tblBorders>
        <w:top w:val="single" w:sz="8" w:space="0" w:color="E31837" w:themeColor="accent1"/>
        <w:left w:val="single" w:sz="8" w:space="0" w:color="E31837" w:themeColor="accent1"/>
        <w:bottom w:val="single" w:sz="8" w:space="0" w:color="E31837" w:themeColor="accent1"/>
        <w:right w:val="single" w:sz="8" w:space="0" w:color="E31837" w:themeColor="accent1"/>
      </w:tblBorders>
    </w:tblPr>
    <w:tblStylePr w:type="firstRow">
      <w:pPr>
        <w:spacing w:before="0" w:after="0" w:line="240" w:lineRule="auto"/>
      </w:pPr>
      <w:rPr>
        <w:b/>
        <w:bCs/>
        <w:color w:val="FFFFFF" w:themeColor="background1"/>
      </w:rPr>
      <w:tblPr/>
      <w:tcPr>
        <w:shd w:val="clear" w:color="auto" w:fill="E31837" w:themeFill="accent1"/>
      </w:tcPr>
    </w:tblStylePr>
    <w:tblStylePr w:type="lastRow">
      <w:pPr>
        <w:spacing w:before="0" w:after="0" w:line="240" w:lineRule="auto"/>
      </w:pPr>
      <w:rPr>
        <w:b/>
        <w:bCs/>
      </w:rPr>
      <w:tblPr/>
      <w:tcPr>
        <w:tcBorders>
          <w:top w:val="double" w:sz="6" w:space="0" w:color="E31837" w:themeColor="accent1"/>
          <w:left w:val="single" w:sz="8" w:space="0" w:color="E31837" w:themeColor="accent1"/>
          <w:bottom w:val="single" w:sz="8" w:space="0" w:color="E31837" w:themeColor="accent1"/>
          <w:right w:val="single" w:sz="8" w:space="0" w:color="E31837" w:themeColor="accent1"/>
        </w:tcBorders>
      </w:tcPr>
    </w:tblStylePr>
    <w:tblStylePr w:type="firstCol">
      <w:rPr>
        <w:b/>
        <w:bCs/>
      </w:rPr>
    </w:tblStylePr>
    <w:tblStylePr w:type="lastCol">
      <w:rPr>
        <w:b/>
        <w:bCs/>
      </w:rPr>
    </w:tblStylePr>
    <w:tblStylePr w:type="band1Vert">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tblStylePr w:type="band1Horz">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style>
  <w:style w:type="paragraph" w:customStyle="1" w:styleId="MahindraSubheading">
    <w:name w:val="Mahindra Subheading"/>
    <w:basedOn w:val="Normal"/>
    <w:next w:val="Heading2"/>
    <w:link w:val="MahindraSubheadingChar"/>
    <w:qFormat/>
    <w:rsid w:val="00C03C38"/>
    <w:rPr>
      <w:rFonts w:asciiTheme="majorHAnsi" w:eastAsia="Calibri" w:hAnsiTheme="majorHAnsi" w:cs="Times New Roman"/>
      <w:b/>
      <w:color w:val="E31837" w:themeColor="background2"/>
      <w:sz w:val="28"/>
      <w:szCs w:val="28"/>
    </w:rPr>
  </w:style>
  <w:style w:type="character" w:customStyle="1" w:styleId="MahindraSubheadingChar">
    <w:name w:val="Mahindra Subheading Char"/>
    <w:basedOn w:val="DefaultParagraphFont"/>
    <w:link w:val="MahindraSubheading"/>
    <w:rsid w:val="00C03C38"/>
    <w:rPr>
      <w:rFonts w:asciiTheme="majorHAnsi" w:eastAsia="Calibri" w:hAnsiTheme="majorHAnsi" w:cs="Times New Roman"/>
      <w:b/>
      <w:color w:val="E31837" w:themeColor="background2"/>
      <w:sz w:val="28"/>
      <w:szCs w:val="28"/>
    </w:rPr>
  </w:style>
  <w:style w:type="paragraph" w:styleId="Subtitle">
    <w:name w:val="Subtitle"/>
    <w:basedOn w:val="Normal"/>
    <w:next w:val="Normal"/>
    <w:link w:val="SubtitleChar"/>
    <w:uiPriority w:val="11"/>
    <w:qFormat/>
    <w:rsid w:val="00541692"/>
    <w:pPr>
      <w:spacing w:after="0" w:line="240" w:lineRule="auto"/>
      <w:ind w:left="90"/>
    </w:pPr>
    <w:rPr>
      <w:rFonts w:ascii="Calibri" w:eastAsia="SimSun" w:hAnsi="Calibri" w:cs="Times New Roman"/>
      <w:b/>
      <w:color w:val="808080"/>
      <w:sz w:val="36"/>
      <w:szCs w:val="36"/>
      <w:lang w:eastAsia="zh-CN"/>
    </w:rPr>
  </w:style>
  <w:style w:type="character" w:customStyle="1" w:styleId="SubtitleChar">
    <w:name w:val="Subtitle Char"/>
    <w:basedOn w:val="DefaultParagraphFont"/>
    <w:link w:val="Subtitle"/>
    <w:uiPriority w:val="11"/>
    <w:rsid w:val="00541692"/>
    <w:rPr>
      <w:rFonts w:ascii="Calibri" w:eastAsia="SimSun" w:hAnsi="Calibri" w:cs="Times New Roman"/>
      <w:b/>
      <w:color w:val="808080"/>
      <w:sz w:val="36"/>
      <w:szCs w:val="36"/>
      <w:lang w:eastAsia="zh-CN"/>
    </w:rPr>
  </w:style>
  <w:style w:type="paragraph" w:styleId="TOCHeading">
    <w:name w:val="TOC Heading"/>
    <w:basedOn w:val="Heading1"/>
    <w:next w:val="Normal"/>
    <w:uiPriority w:val="39"/>
    <w:unhideWhenUsed/>
    <w:qFormat/>
    <w:rsid w:val="007E71D6"/>
    <w:pPr>
      <w:keepLines/>
      <w:numPr>
        <w:numId w:val="0"/>
      </w:numPr>
      <w:spacing w:before="240" w:line="259" w:lineRule="auto"/>
      <w:outlineLvl w:val="9"/>
    </w:pPr>
    <w:rPr>
      <w:rFonts w:asciiTheme="majorHAnsi" w:eastAsiaTheme="majorEastAsia" w:hAnsiTheme="majorHAnsi" w:cstheme="majorBidi"/>
      <w:b w:val="0"/>
      <w:color w:val="A91228" w:themeColor="accent1" w:themeShade="BF"/>
      <w:sz w:val="32"/>
      <w:szCs w:val="32"/>
    </w:rPr>
  </w:style>
  <w:style w:type="paragraph" w:styleId="TOC2">
    <w:name w:val="toc 2"/>
    <w:basedOn w:val="Normal"/>
    <w:next w:val="Normal"/>
    <w:autoRedefine/>
    <w:uiPriority w:val="39"/>
    <w:unhideWhenUsed/>
    <w:rsid w:val="00393D46"/>
    <w:pPr>
      <w:spacing w:after="100"/>
    </w:pPr>
  </w:style>
  <w:style w:type="character" w:styleId="Hyperlink">
    <w:name w:val="Hyperlink"/>
    <w:basedOn w:val="DefaultParagraphFont"/>
    <w:uiPriority w:val="99"/>
    <w:unhideWhenUsed/>
    <w:rsid w:val="007E71D6"/>
    <w:rPr>
      <w:color w:val="6D6E71" w:themeColor="hyperlink"/>
      <w:u w:val="single"/>
    </w:rPr>
  </w:style>
  <w:style w:type="paragraph" w:styleId="TOC1">
    <w:name w:val="toc 1"/>
    <w:basedOn w:val="Normal"/>
    <w:next w:val="Normal"/>
    <w:autoRedefine/>
    <w:uiPriority w:val="39"/>
    <w:unhideWhenUsed/>
    <w:rsid w:val="007E71D6"/>
    <w:pPr>
      <w:spacing w:after="120"/>
    </w:pPr>
    <w:rPr>
      <w:rFonts w:asciiTheme="majorHAnsi" w:hAnsiTheme="majorHAnsi"/>
      <w:b/>
    </w:rPr>
  </w:style>
  <w:style w:type="paragraph" w:styleId="TOC3">
    <w:name w:val="toc 3"/>
    <w:basedOn w:val="Normal"/>
    <w:next w:val="Normal"/>
    <w:autoRedefine/>
    <w:uiPriority w:val="39"/>
    <w:unhideWhenUsed/>
    <w:rsid w:val="00393D46"/>
    <w:pPr>
      <w:spacing w:after="120"/>
    </w:pPr>
  </w:style>
  <w:style w:type="paragraph" w:styleId="TOC4">
    <w:name w:val="toc 4"/>
    <w:basedOn w:val="Normal"/>
    <w:next w:val="Normal"/>
    <w:autoRedefine/>
    <w:uiPriority w:val="39"/>
    <w:unhideWhenUsed/>
    <w:rsid w:val="00393D46"/>
    <w:pPr>
      <w:spacing w:after="120"/>
    </w:pPr>
  </w:style>
  <w:style w:type="paragraph" w:styleId="TOC5">
    <w:name w:val="toc 5"/>
    <w:basedOn w:val="Normal"/>
    <w:next w:val="Normal"/>
    <w:autoRedefine/>
    <w:uiPriority w:val="39"/>
    <w:unhideWhenUsed/>
    <w:rsid w:val="00393D46"/>
    <w:pPr>
      <w:spacing w:after="120"/>
    </w:pPr>
  </w:style>
  <w:style w:type="paragraph" w:styleId="CommentSubject">
    <w:name w:val="annotation subject"/>
    <w:basedOn w:val="CommentText"/>
    <w:next w:val="CommentText"/>
    <w:link w:val="CommentSubjectChar"/>
    <w:uiPriority w:val="99"/>
    <w:semiHidden/>
    <w:unhideWhenUsed/>
    <w:rsid w:val="0006264C"/>
    <w:rPr>
      <w:rFonts w:asciiTheme="minorHAnsi" w:eastAsiaTheme="minorHAnsi" w:hAnsiTheme="minorHAnsi" w:cstheme="minorHAnsi"/>
      <w:b/>
      <w:bCs/>
    </w:rPr>
  </w:style>
  <w:style w:type="character" w:customStyle="1" w:styleId="CommentSubjectChar">
    <w:name w:val="Comment Subject Char"/>
    <w:basedOn w:val="CommentTextChar"/>
    <w:link w:val="CommentSubject"/>
    <w:uiPriority w:val="99"/>
    <w:semiHidden/>
    <w:rsid w:val="0006264C"/>
    <w:rPr>
      <w:rFonts w:ascii="Calibri" w:eastAsia="Calibri" w:hAnsi="Calibri" w:cs="Times New Roman"/>
      <w:b/>
      <w:bCs/>
      <w:szCs w:val="20"/>
    </w:rPr>
  </w:style>
  <w:style w:type="paragraph" w:customStyle="1" w:styleId="Graphic">
    <w:name w:val="Graphic"/>
    <w:rsid w:val="00374780"/>
    <w:pPr>
      <w:keepNext/>
      <w:spacing w:before="240" w:after="240" w:line="240" w:lineRule="auto"/>
      <w:jc w:val="center"/>
    </w:pPr>
    <w:rPr>
      <w:rFonts w:ascii="Calibri" w:eastAsia="Times New Roman" w:hAnsi="Calibri" w:cs="Times New Roman"/>
      <w:sz w:val="24"/>
      <w:szCs w:val="20"/>
    </w:rPr>
  </w:style>
  <w:style w:type="paragraph" w:styleId="ListBullet2">
    <w:name w:val="List Bullet 2"/>
    <w:basedOn w:val="Normal"/>
    <w:autoRedefine/>
    <w:rsid w:val="00166FDB"/>
    <w:pPr>
      <w:numPr>
        <w:numId w:val="3"/>
      </w:numPr>
      <w:spacing w:after="0" w:line="240" w:lineRule="auto"/>
    </w:pPr>
    <w:rPr>
      <w:rFonts w:ascii="Calibri" w:eastAsia="Times New Roman" w:hAnsi="Calibri" w:cs="Times New Roman"/>
      <w:sz w:val="22"/>
      <w:szCs w:val="20"/>
    </w:rPr>
  </w:style>
  <w:style w:type="paragraph" w:styleId="ListBullet3">
    <w:name w:val="List Bullet 3"/>
    <w:basedOn w:val="Normal"/>
    <w:autoRedefine/>
    <w:rsid w:val="00E33E45"/>
    <w:pPr>
      <w:numPr>
        <w:numId w:val="4"/>
      </w:numPr>
      <w:spacing w:after="0" w:line="360" w:lineRule="auto"/>
      <w:jc w:val="both"/>
    </w:pPr>
    <w:rPr>
      <w:rFonts w:ascii="Calibri" w:eastAsia="Times New Roman" w:hAnsi="Calibri" w:cs="Times New Roman"/>
      <w:sz w:val="22"/>
      <w:szCs w:val="20"/>
    </w:rPr>
  </w:style>
  <w:style w:type="paragraph" w:styleId="ListNumber2">
    <w:name w:val="List Number 2"/>
    <w:basedOn w:val="Normal"/>
    <w:autoRedefine/>
    <w:rsid w:val="00FB50A9"/>
    <w:pPr>
      <w:numPr>
        <w:numId w:val="8"/>
      </w:numPr>
      <w:spacing w:after="0" w:line="360" w:lineRule="auto"/>
    </w:pPr>
    <w:rPr>
      <w:rFonts w:ascii="Calibri" w:eastAsia="Times New Roman" w:hAnsi="Calibri" w:cs="Times New Roman"/>
      <w:sz w:val="22"/>
      <w:szCs w:val="20"/>
    </w:rPr>
  </w:style>
  <w:style w:type="paragraph" w:styleId="ListNumber3">
    <w:name w:val="List Number 3"/>
    <w:basedOn w:val="Normal"/>
    <w:autoRedefine/>
    <w:rsid w:val="008C018F"/>
    <w:pPr>
      <w:spacing w:after="0" w:line="274" w:lineRule="auto"/>
      <w:ind w:left="576"/>
    </w:pPr>
    <w:rPr>
      <w:rFonts w:ascii="Arial" w:eastAsia="Times New Roman" w:hAnsi="Arial" w:cs="Times New Roman"/>
      <w:sz w:val="24"/>
      <w:szCs w:val="20"/>
    </w:rPr>
  </w:style>
  <w:style w:type="paragraph" w:customStyle="1" w:styleId="Paragraph1">
    <w:name w:val="Paragraph 1"/>
    <w:basedOn w:val="Normal"/>
    <w:rsid w:val="00BB0B1C"/>
    <w:pPr>
      <w:keepLines/>
      <w:spacing w:before="120" w:after="120" w:line="280" w:lineRule="exact"/>
      <w:ind w:left="576"/>
      <w:jc w:val="both"/>
    </w:pPr>
    <w:rPr>
      <w:rFonts w:ascii="Calibri" w:eastAsia="Times New Roman" w:hAnsi="Calibri" w:cs="Times New Roman"/>
      <w:sz w:val="22"/>
    </w:rPr>
  </w:style>
  <w:style w:type="paragraph" w:customStyle="1" w:styleId="Paragraph2">
    <w:name w:val="Paragraph 2"/>
    <w:basedOn w:val="Normal"/>
    <w:autoRedefine/>
    <w:rsid w:val="007E6085"/>
    <w:pPr>
      <w:keepLines/>
      <w:spacing w:before="120" w:after="120" w:line="280" w:lineRule="exact"/>
      <w:jc w:val="both"/>
    </w:pPr>
    <w:rPr>
      <w:rFonts w:ascii="Calibri" w:eastAsia="Times New Roman" w:hAnsi="Calibri" w:cs="Times New Roman"/>
      <w:sz w:val="22"/>
      <w:szCs w:val="20"/>
    </w:rPr>
  </w:style>
  <w:style w:type="paragraph" w:customStyle="1" w:styleId="NoteCaution">
    <w:name w:val="Note/Caution"/>
    <w:autoRedefine/>
    <w:rsid w:val="000915C8"/>
    <w:pPr>
      <w:keepLines/>
      <w:spacing w:before="100" w:after="0" w:line="360" w:lineRule="auto"/>
      <w:ind w:left="360" w:firstLine="216"/>
      <w:jc w:val="center"/>
    </w:pPr>
    <w:rPr>
      <w:rFonts w:ascii="Calibri" w:eastAsia="Times New Roman" w:hAnsi="Calibri" w:cs="Times New Roman"/>
      <w:b/>
      <w:i/>
      <w:sz w:val="24"/>
      <w:szCs w:val="20"/>
      <w:u w:val="single"/>
    </w:rPr>
  </w:style>
  <w:style w:type="paragraph" w:customStyle="1" w:styleId="MarginLabel">
    <w:name w:val="Margin Label"/>
    <w:basedOn w:val="Normal"/>
    <w:rsid w:val="00162030"/>
    <w:pPr>
      <w:spacing w:before="80" w:after="60" w:line="240" w:lineRule="auto"/>
    </w:pPr>
    <w:rPr>
      <w:rFonts w:ascii="Arial" w:eastAsia="Times New Roman" w:hAnsi="Arial" w:cs="Times New Roman"/>
      <w:b/>
      <w:sz w:val="22"/>
      <w:szCs w:val="20"/>
    </w:rPr>
  </w:style>
  <w:style w:type="paragraph" w:customStyle="1" w:styleId="Figure">
    <w:name w:val="Figure"/>
    <w:basedOn w:val="Caption"/>
    <w:rsid w:val="00F81B17"/>
    <w:pPr>
      <w:spacing w:before="240" w:after="240"/>
      <w:ind w:firstLine="274"/>
      <w:jc w:val="center"/>
    </w:pPr>
    <w:rPr>
      <w:rFonts w:ascii="Arial" w:eastAsia="Times New Roman" w:hAnsi="Arial" w:cs="Times New Roman"/>
      <w:color w:val="auto"/>
      <w:sz w:val="22"/>
      <w:szCs w:val="20"/>
    </w:rPr>
  </w:style>
  <w:style w:type="paragraph" w:styleId="Caption">
    <w:name w:val="caption"/>
    <w:basedOn w:val="Normal"/>
    <w:next w:val="Normal"/>
    <w:uiPriority w:val="35"/>
    <w:semiHidden/>
    <w:unhideWhenUsed/>
    <w:qFormat/>
    <w:rsid w:val="00F81B17"/>
    <w:pPr>
      <w:spacing w:line="240" w:lineRule="auto"/>
    </w:pPr>
    <w:rPr>
      <w:b/>
      <w:bCs/>
      <w:color w:val="E31837" w:themeColor="accent1"/>
      <w:sz w:val="18"/>
      <w:szCs w:val="18"/>
    </w:rPr>
  </w:style>
  <w:style w:type="paragraph" w:styleId="ListBullet4">
    <w:name w:val="List Bullet 4"/>
    <w:basedOn w:val="Normal"/>
    <w:uiPriority w:val="99"/>
    <w:semiHidden/>
    <w:unhideWhenUsed/>
    <w:rsid w:val="004D0AA0"/>
    <w:pPr>
      <w:numPr>
        <w:numId w:val="6"/>
      </w:numPr>
      <w:contextualSpacing/>
    </w:pPr>
  </w:style>
  <w:style w:type="paragraph" w:styleId="ListNumber4">
    <w:name w:val="List Number 4"/>
    <w:basedOn w:val="Normal"/>
    <w:uiPriority w:val="99"/>
    <w:semiHidden/>
    <w:unhideWhenUsed/>
    <w:rsid w:val="004D0AA0"/>
    <w:pPr>
      <w:numPr>
        <w:numId w:val="7"/>
      </w:numPr>
      <w:contextualSpacing/>
    </w:pPr>
  </w:style>
  <w:style w:type="paragraph" w:customStyle="1" w:styleId="Paragraph3">
    <w:name w:val="Paragraph 3"/>
    <w:basedOn w:val="Paragraph2"/>
    <w:autoRedefine/>
    <w:rsid w:val="004D0AA0"/>
    <w:pPr>
      <w:ind w:left="1368"/>
      <w:jc w:val="left"/>
    </w:pPr>
  </w:style>
  <w:style w:type="character" w:customStyle="1" w:styleId="style101">
    <w:name w:val="style101"/>
    <w:basedOn w:val="DefaultParagraphFont"/>
    <w:rsid w:val="00C64AA6"/>
    <w:rPr>
      <w:rFonts w:ascii="Verdana" w:hAnsi="Verdana" w:hint="default"/>
      <w:sz w:val="27"/>
      <w:szCs w:val="27"/>
    </w:rPr>
  </w:style>
  <w:style w:type="character" w:customStyle="1" w:styleId="style51">
    <w:name w:val="style51"/>
    <w:basedOn w:val="DefaultParagraphFont"/>
    <w:rsid w:val="00C64AA6"/>
    <w:rPr>
      <w:rFonts w:ascii="Verdana" w:hAnsi="Verdana" w:hint="default"/>
    </w:rPr>
  </w:style>
  <w:style w:type="paragraph" w:customStyle="1" w:styleId="NOTEText">
    <w:name w:val="NOTE Text"/>
    <w:basedOn w:val="Normal"/>
    <w:autoRedefine/>
    <w:qFormat/>
    <w:rsid w:val="00166FDB"/>
    <w:pPr>
      <w:spacing w:line="274" w:lineRule="auto"/>
      <w:ind w:left="576"/>
      <w:jc w:val="both"/>
    </w:pPr>
    <w:rPr>
      <w:rFonts w:ascii="Calibri" w:hAnsi="Calibri"/>
      <w:b/>
      <w:i/>
      <w:sz w:val="22"/>
    </w:rPr>
  </w:style>
  <w:style w:type="paragraph" w:customStyle="1" w:styleId="BlankPage">
    <w:name w:val="Blank Page"/>
    <w:basedOn w:val="Normal"/>
    <w:autoRedefine/>
    <w:qFormat/>
    <w:rsid w:val="002E0183"/>
    <w:pPr>
      <w:pageBreakBefore/>
      <w:spacing w:before="7000" w:after="7000" w:line="240" w:lineRule="auto"/>
      <w:ind w:left="720" w:hanging="720"/>
      <w:jc w:val="center"/>
    </w:pPr>
    <w:rPr>
      <w:rFonts w:ascii="Calibri" w:hAnsi="Calibri"/>
      <w:b/>
      <w:sz w:val="28"/>
    </w:rPr>
  </w:style>
  <w:style w:type="character" w:styleId="Strong">
    <w:name w:val="Strong"/>
    <w:basedOn w:val="DefaultParagraphFont"/>
    <w:uiPriority w:val="22"/>
    <w:qFormat/>
    <w:rsid w:val="00D50007"/>
    <w:rPr>
      <w:b/>
      <w:bCs/>
    </w:rPr>
  </w:style>
  <w:style w:type="paragraph" w:styleId="Revision">
    <w:name w:val="Revision"/>
    <w:hidden/>
    <w:uiPriority w:val="99"/>
    <w:semiHidden/>
    <w:rsid w:val="00DA0CAE"/>
    <w:pPr>
      <w:spacing w:after="0" w:line="240" w:lineRule="auto"/>
    </w:pPr>
  </w:style>
  <w:style w:type="paragraph" w:styleId="DocumentMap">
    <w:name w:val="Document Map"/>
    <w:basedOn w:val="Normal"/>
    <w:link w:val="DocumentMapChar"/>
    <w:uiPriority w:val="99"/>
    <w:semiHidden/>
    <w:unhideWhenUsed/>
    <w:rsid w:val="00BF4F2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F4F2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2566106">
      <w:bodyDiv w:val="1"/>
      <w:marLeft w:val="0"/>
      <w:marRight w:val="0"/>
      <w:marTop w:val="0"/>
      <w:marBottom w:val="0"/>
      <w:divBdr>
        <w:top w:val="none" w:sz="0" w:space="0" w:color="auto"/>
        <w:left w:val="none" w:sz="0" w:space="0" w:color="auto"/>
        <w:bottom w:val="none" w:sz="0" w:space="0" w:color="auto"/>
        <w:right w:val="none" w:sz="0" w:space="0" w:color="auto"/>
      </w:divBdr>
      <w:divsChild>
        <w:div w:id="1024600848">
          <w:marLeft w:val="0"/>
          <w:marRight w:val="0"/>
          <w:marTop w:val="0"/>
          <w:marBottom w:val="0"/>
          <w:divBdr>
            <w:top w:val="none" w:sz="0" w:space="0" w:color="auto"/>
            <w:left w:val="none" w:sz="0" w:space="0" w:color="auto"/>
            <w:bottom w:val="none" w:sz="0" w:space="0" w:color="auto"/>
            <w:right w:val="none" w:sz="0" w:space="0" w:color="auto"/>
          </w:divBdr>
        </w:div>
        <w:div w:id="527254883">
          <w:marLeft w:val="0"/>
          <w:marRight w:val="0"/>
          <w:marTop w:val="0"/>
          <w:marBottom w:val="0"/>
          <w:divBdr>
            <w:top w:val="none" w:sz="0" w:space="0" w:color="auto"/>
            <w:left w:val="none" w:sz="0" w:space="0" w:color="auto"/>
            <w:bottom w:val="none" w:sz="0" w:space="0" w:color="auto"/>
            <w:right w:val="none" w:sz="0" w:space="0" w:color="auto"/>
          </w:divBdr>
        </w:div>
        <w:div w:id="275917421">
          <w:marLeft w:val="0"/>
          <w:marRight w:val="0"/>
          <w:marTop w:val="0"/>
          <w:marBottom w:val="0"/>
          <w:divBdr>
            <w:top w:val="none" w:sz="0" w:space="0" w:color="auto"/>
            <w:left w:val="none" w:sz="0" w:space="0" w:color="auto"/>
            <w:bottom w:val="none" w:sz="0" w:space="0" w:color="auto"/>
            <w:right w:val="none" w:sz="0" w:space="0" w:color="auto"/>
          </w:divBdr>
        </w:div>
        <w:div w:id="784272907">
          <w:marLeft w:val="0"/>
          <w:marRight w:val="0"/>
          <w:marTop w:val="0"/>
          <w:marBottom w:val="0"/>
          <w:divBdr>
            <w:top w:val="none" w:sz="0" w:space="0" w:color="auto"/>
            <w:left w:val="none" w:sz="0" w:space="0" w:color="auto"/>
            <w:bottom w:val="none" w:sz="0" w:space="0" w:color="auto"/>
            <w:right w:val="none" w:sz="0" w:space="0" w:color="auto"/>
          </w:divBdr>
        </w:div>
        <w:div w:id="1010062229">
          <w:marLeft w:val="0"/>
          <w:marRight w:val="0"/>
          <w:marTop w:val="0"/>
          <w:marBottom w:val="0"/>
          <w:divBdr>
            <w:top w:val="none" w:sz="0" w:space="0" w:color="auto"/>
            <w:left w:val="none" w:sz="0" w:space="0" w:color="auto"/>
            <w:bottom w:val="none" w:sz="0" w:space="0" w:color="auto"/>
            <w:right w:val="none" w:sz="0" w:space="0" w:color="auto"/>
          </w:divBdr>
        </w:div>
        <w:div w:id="783354790">
          <w:marLeft w:val="0"/>
          <w:marRight w:val="0"/>
          <w:marTop w:val="0"/>
          <w:marBottom w:val="0"/>
          <w:divBdr>
            <w:top w:val="none" w:sz="0" w:space="0" w:color="auto"/>
            <w:left w:val="none" w:sz="0" w:space="0" w:color="auto"/>
            <w:bottom w:val="none" w:sz="0" w:space="0" w:color="auto"/>
            <w:right w:val="none" w:sz="0" w:space="0" w:color="auto"/>
          </w:divBdr>
        </w:div>
        <w:div w:id="1981567907">
          <w:marLeft w:val="0"/>
          <w:marRight w:val="0"/>
          <w:marTop w:val="0"/>
          <w:marBottom w:val="0"/>
          <w:divBdr>
            <w:top w:val="none" w:sz="0" w:space="0" w:color="auto"/>
            <w:left w:val="none" w:sz="0" w:space="0" w:color="auto"/>
            <w:bottom w:val="none" w:sz="0" w:space="0" w:color="auto"/>
            <w:right w:val="none" w:sz="0" w:space="0" w:color="auto"/>
          </w:divBdr>
        </w:div>
        <w:div w:id="761729160">
          <w:marLeft w:val="0"/>
          <w:marRight w:val="0"/>
          <w:marTop w:val="0"/>
          <w:marBottom w:val="0"/>
          <w:divBdr>
            <w:top w:val="none" w:sz="0" w:space="0" w:color="auto"/>
            <w:left w:val="none" w:sz="0" w:space="0" w:color="auto"/>
            <w:bottom w:val="none" w:sz="0" w:space="0" w:color="auto"/>
            <w:right w:val="none" w:sz="0" w:space="0" w:color="auto"/>
          </w:divBdr>
        </w:div>
        <w:div w:id="887106541">
          <w:marLeft w:val="0"/>
          <w:marRight w:val="0"/>
          <w:marTop w:val="0"/>
          <w:marBottom w:val="0"/>
          <w:divBdr>
            <w:top w:val="none" w:sz="0" w:space="0" w:color="auto"/>
            <w:left w:val="none" w:sz="0" w:space="0" w:color="auto"/>
            <w:bottom w:val="none" w:sz="0" w:space="0" w:color="auto"/>
            <w:right w:val="none" w:sz="0" w:space="0" w:color="auto"/>
          </w:divBdr>
        </w:div>
        <w:div w:id="694766610">
          <w:marLeft w:val="0"/>
          <w:marRight w:val="0"/>
          <w:marTop w:val="0"/>
          <w:marBottom w:val="0"/>
          <w:divBdr>
            <w:top w:val="none" w:sz="0" w:space="0" w:color="auto"/>
            <w:left w:val="none" w:sz="0" w:space="0" w:color="auto"/>
            <w:bottom w:val="none" w:sz="0" w:space="0" w:color="auto"/>
            <w:right w:val="none" w:sz="0" w:space="0" w:color="auto"/>
          </w:divBdr>
        </w:div>
        <w:div w:id="1905141418">
          <w:marLeft w:val="0"/>
          <w:marRight w:val="0"/>
          <w:marTop w:val="0"/>
          <w:marBottom w:val="0"/>
          <w:divBdr>
            <w:top w:val="none" w:sz="0" w:space="0" w:color="auto"/>
            <w:left w:val="none" w:sz="0" w:space="0" w:color="auto"/>
            <w:bottom w:val="none" w:sz="0" w:space="0" w:color="auto"/>
            <w:right w:val="none" w:sz="0" w:space="0" w:color="auto"/>
          </w:divBdr>
        </w:div>
        <w:div w:id="1389114624">
          <w:marLeft w:val="0"/>
          <w:marRight w:val="0"/>
          <w:marTop w:val="0"/>
          <w:marBottom w:val="0"/>
          <w:divBdr>
            <w:top w:val="none" w:sz="0" w:space="0" w:color="auto"/>
            <w:left w:val="none" w:sz="0" w:space="0" w:color="auto"/>
            <w:bottom w:val="none" w:sz="0" w:space="0" w:color="auto"/>
            <w:right w:val="none" w:sz="0" w:space="0" w:color="auto"/>
          </w:divBdr>
        </w:div>
        <w:div w:id="1663657073">
          <w:marLeft w:val="0"/>
          <w:marRight w:val="0"/>
          <w:marTop w:val="0"/>
          <w:marBottom w:val="0"/>
          <w:divBdr>
            <w:top w:val="none" w:sz="0" w:space="0" w:color="auto"/>
            <w:left w:val="none" w:sz="0" w:space="0" w:color="auto"/>
            <w:bottom w:val="none" w:sz="0" w:space="0" w:color="auto"/>
            <w:right w:val="none" w:sz="0" w:space="0" w:color="auto"/>
          </w:divBdr>
        </w:div>
        <w:div w:id="1903364165">
          <w:marLeft w:val="0"/>
          <w:marRight w:val="0"/>
          <w:marTop w:val="0"/>
          <w:marBottom w:val="0"/>
          <w:divBdr>
            <w:top w:val="none" w:sz="0" w:space="0" w:color="auto"/>
            <w:left w:val="none" w:sz="0" w:space="0" w:color="auto"/>
            <w:bottom w:val="none" w:sz="0" w:space="0" w:color="auto"/>
            <w:right w:val="none" w:sz="0" w:space="0" w:color="auto"/>
          </w:divBdr>
        </w:div>
        <w:div w:id="944654286">
          <w:marLeft w:val="0"/>
          <w:marRight w:val="0"/>
          <w:marTop w:val="0"/>
          <w:marBottom w:val="0"/>
          <w:divBdr>
            <w:top w:val="none" w:sz="0" w:space="0" w:color="auto"/>
            <w:left w:val="none" w:sz="0" w:space="0" w:color="auto"/>
            <w:bottom w:val="none" w:sz="0" w:space="0" w:color="auto"/>
            <w:right w:val="none" w:sz="0" w:space="0" w:color="auto"/>
          </w:divBdr>
        </w:div>
        <w:div w:id="956136542">
          <w:marLeft w:val="0"/>
          <w:marRight w:val="0"/>
          <w:marTop w:val="0"/>
          <w:marBottom w:val="0"/>
          <w:divBdr>
            <w:top w:val="none" w:sz="0" w:space="0" w:color="auto"/>
            <w:left w:val="none" w:sz="0" w:space="0" w:color="auto"/>
            <w:bottom w:val="none" w:sz="0" w:space="0" w:color="auto"/>
            <w:right w:val="none" w:sz="0" w:space="0" w:color="auto"/>
          </w:divBdr>
        </w:div>
        <w:div w:id="1561863441">
          <w:marLeft w:val="0"/>
          <w:marRight w:val="0"/>
          <w:marTop w:val="0"/>
          <w:marBottom w:val="0"/>
          <w:divBdr>
            <w:top w:val="none" w:sz="0" w:space="0" w:color="auto"/>
            <w:left w:val="none" w:sz="0" w:space="0" w:color="auto"/>
            <w:bottom w:val="none" w:sz="0" w:space="0" w:color="auto"/>
            <w:right w:val="none" w:sz="0" w:space="0" w:color="auto"/>
          </w:divBdr>
        </w:div>
        <w:div w:id="437603344">
          <w:marLeft w:val="0"/>
          <w:marRight w:val="0"/>
          <w:marTop w:val="0"/>
          <w:marBottom w:val="0"/>
          <w:divBdr>
            <w:top w:val="none" w:sz="0" w:space="0" w:color="auto"/>
            <w:left w:val="none" w:sz="0" w:space="0" w:color="auto"/>
            <w:bottom w:val="none" w:sz="0" w:space="0" w:color="auto"/>
            <w:right w:val="none" w:sz="0" w:space="0" w:color="auto"/>
          </w:divBdr>
        </w:div>
        <w:div w:id="322126976">
          <w:marLeft w:val="0"/>
          <w:marRight w:val="0"/>
          <w:marTop w:val="0"/>
          <w:marBottom w:val="0"/>
          <w:divBdr>
            <w:top w:val="none" w:sz="0" w:space="0" w:color="auto"/>
            <w:left w:val="none" w:sz="0" w:space="0" w:color="auto"/>
            <w:bottom w:val="none" w:sz="0" w:space="0" w:color="auto"/>
            <w:right w:val="none" w:sz="0" w:space="0" w:color="auto"/>
          </w:divBdr>
        </w:div>
        <w:div w:id="122358679">
          <w:marLeft w:val="0"/>
          <w:marRight w:val="0"/>
          <w:marTop w:val="0"/>
          <w:marBottom w:val="0"/>
          <w:divBdr>
            <w:top w:val="none" w:sz="0" w:space="0" w:color="auto"/>
            <w:left w:val="none" w:sz="0" w:space="0" w:color="auto"/>
            <w:bottom w:val="none" w:sz="0" w:space="0" w:color="auto"/>
            <w:right w:val="none" w:sz="0" w:space="0" w:color="auto"/>
          </w:divBdr>
        </w:div>
        <w:div w:id="854884116">
          <w:marLeft w:val="0"/>
          <w:marRight w:val="0"/>
          <w:marTop w:val="0"/>
          <w:marBottom w:val="0"/>
          <w:divBdr>
            <w:top w:val="none" w:sz="0" w:space="0" w:color="auto"/>
            <w:left w:val="none" w:sz="0" w:space="0" w:color="auto"/>
            <w:bottom w:val="none" w:sz="0" w:space="0" w:color="auto"/>
            <w:right w:val="none" w:sz="0" w:space="0" w:color="auto"/>
          </w:divBdr>
        </w:div>
        <w:div w:id="1191065182">
          <w:marLeft w:val="0"/>
          <w:marRight w:val="0"/>
          <w:marTop w:val="0"/>
          <w:marBottom w:val="0"/>
          <w:divBdr>
            <w:top w:val="none" w:sz="0" w:space="0" w:color="auto"/>
            <w:left w:val="none" w:sz="0" w:space="0" w:color="auto"/>
            <w:bottom w:val="none" w:sz="0" w:space="0" w:color="auto"/>
            <w:right w:val="none" w:sz="0" w:space="0" w:color="auto"/>
          </w:divBdr>
        </w:div>
        <w:div w:id="1419643287">
          <w:marLeft w:val="0"/>
          <w:marRight w:val="0"/>
          <w:marTop w:val="0"/>
          <w:marBottom w:val="0"/>
          <w:divBdr>
            <w:top w:val="none" w:sz="0" w:space="0" w:color="auto"/>
            <w:left w:val="none" w:sz="0" w:space="0" w:color="auto"/>
            <w:bottom w:val="none" w:sz="0" w:space="0" w:color="auto"/>
            <w:right w:val="none" w:sz="0" w:space="0" w:color="auto"/>
          </w:divBdr>
        </w:div>
        <w:div w:id="1861233274">
          <w:marLeft w:val="0"/>
          <w:marRight w:val="0"/>
          <w:marTop w:val="0"/>
          <w:marBottom w:val="0"/>
          <w:divBdr>
            <w:top w:val="none" w:sz="0" w:space="0" w:color="auto"/>
            <w:left w:val="none" w:sz="0" w:space="0" w:color="auto"/>
            <w:bottom w:val="none" w:sz="0" w:space="0" w:color="auto"/>
            <w:right w:val="none" w:sz="0" w:space="0" w:color="auto"/>
          </w:divBdr>
        </w:div>
        <w:div w:id="643658864">
          <w:marLeft w:val="0"/>
          <w:marRight w:val="0"/>
          <w:marTop w:val="0"/>
          <w:marBottom w:val="0"/>
          <w:divBdr>
            <w:top w:val="none" w:sz="0" w:space="0" w:color="auto"/>
            <w:left w:val="none" w:sz="0" w:space="0" w:color="auto"/>
            <w:bottom w:val="none" w:sz="0" w:space="0" w:color="auto"/>
            <w:right w:val="none" w:sz="0" w:space="0" w:color="auto"/>
          </w:divBdr>
        </w:div>
        <w:div w:id="109397782">
          <w:marLeft w:val="0"/>
          <w:marRight w:val="0"/>
          <w:marTop w:val="0"/>
          <w:marBottom w:val="0"/>
          <w:divBdr>
            <w:top w:val="none" w:sz="0" w:space="0" w:color="auto"/>
            <w:left w:val="none" w:sz="0" w:space="0" w:color="auto"/>
            <w:bottom w:val="none" w:sz="0" w:space="0" w:color="auto"/>
            <w:right w:val="none" w:sz="0" w:space="0" w:color="auto"/>
          </w:divBdr>
        </w:div>
        <w:div w:id="946697612">
          <w:marLeft w:val="0"/>
          <w:marRight w:val="0"/>
          <w:marTop w:val="0"/>
          <w:marBottom w:val="0"/>
          <w:divBdr>
            <w:top w:val="none" w:sz="0" w:space="0" w:color="auto"/>
            <w:left w:val="none" w:sz="0" w:space="0" w:color="auto"/>
            <w:bottom w:val="none" w:sz="0" w:space="0" w:color="auto"/>
            <w:right w:val="none" w:sz="0" w:space="0" w:color="auto"/>
          </w:divBdr>
        </w:div>
        <w:div w:id="507599160">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 w:id="1455638579">
          <w:marLeft w:val="0"/>
          <w:marRight w:val="0"/>
          <w:marTop w:val="0"/>
          <w:marBottom w:val="0"/>
          <w:divBdr>
            <w:top w:val="none" w:sz="0" w:space="0" w:color="auto"/>
            <w:left w:val="none" w:sz="0" w:space="0" w:color="auto"/>
            <w:bottom w:val="none" w:sz="0" w:space="0" w:color="auto"/>
            <w:right w:val="none" w:sz="0" w:space="0" w:color="auto"/>
          </w:divBdr>
        </w:div>
        <w:div w:id="1801024530">
          <w:marLeft w:val="0"/>
          <w:marRight w:val="0"/>
          <w:marTop w:val="0"/>
          <w:marBottom w:val="0"/>
          <w:divBdr>
            <w:top w:val="none" w:sz="0" w:space="0" w:color="auto"/>
            <w:left w:val="none" w:sz="0" w:space="0" w:color="auto"/>
            <w:bottom w:val="none" w:sz="0" w:space="0" w:color="auto"/>
            <w:right w:val="none" w:sz="0" w:space="0" w:color="auto"/>
          </w:divBdr>
        </w:div>
        <w:div w:id="1935747138">
          <w:marLeft w:val="0"/>
          <w:marRight w:val="0"/>
          <w:marTop w:val="0"/>
          <w:marBottom w:val="0"/>
          <w:divBdr>
            <w:top w:val="none" w:sz="0" w:space="0" w:color="auto"/>
            <w:left w:val="none" w:sz="0" w:space="0" w:color="auto"/>
            <w:bottom w:val="none" w:sz="0" w:space="0" w:color="auto"/>
            <w:right w:val="none" w:sz="0" w:space="0" w:color="auto"/>
          </w:divBdr>
        </w:div>
        <w:div w:id="2017076507">
          <w:marLeft w:val="0"/>
          <w:marRight w:val="0"/>
          <w:marTop w:val="0"/>
          <w:marBottom w:val="0"/>
          <w:divBdr>
            <w:top w:val="none" w:sz="0" w:space="0" w:color="auto"/>
            <w:left w:val="none" w:sz="0" w:space="0" w:color="auto"/>
            <w:bottom w:val="none" w:sz="0" w:space="0" w:color="auto"/>
            <w:right w:val="none" w:sz="0" w:space="0" w:color="auto"/>
          </w:divBdr>
        </w:div>
        <w:div w:id="230040871">
          <w:marLeft w:val="0"/>
          <w:marRight w:val="0"/>
          <w:marTop w:val="0"/>
          <w:marBottom w:val="0"/>
          <w:divBdr>
            <w:top w:val="none" w:sz="0" w:space="0" w:color="auto"/>
            <w:left w:val="none" w:sz="0" w:space="0" w:color="auto"/>
            <w:bottom w:val="none" w:sz="0" w:space="0" w:color="auto"/>
            <w:right w:val="none" w:sz="0" w:space="0" w:color="auto"/>
          </w:divBdr>
        </w:div>
        <w:div w:id="1845124284">
          <w:marLeft w:val="0"/>
          <w:marRight w:val="0"/>
          <w:marTop w:val="0"/>
          <w:marBottom w:val="0"/>
          <w:divBdr>
            <w:top w:val="none" w:sz="0" w:space="0" w:color="auto"/>
            <w:left w:val="none" w:sz="0" w:space="0" w:color="auto"/>
            <w:bottom w:val="none" w:sz="0" w:space="0" w:color="auto"/>
            <w:right w:val="none" w:sz="0" w:space="0" w:color="auto"/>
          </w:divBdr>
        </w:div>
        <w:div w:id="1236739460">
          <w:marLeft w:val="0"/>
          <w:marRight w:val="0"/>
          <w:marTop w:val="0"/>
          <w:marBottom w:val="0"/>
          <w:divBdr>
            <w:top w:val="none" w:sz="0" w:space="0" w:color="auto"/>
            <w:left w:val="none" w:sz="0" w:space="0" w:color="auto"/>
            <w:bottom w:val="none" w:sz="0" w:space="0" w:color="auto"/>
            <w:right w:val="none" w:sz="0" w:space="0" w:color="auto"/>
          </w:divBdr>
        </w:div>
        <w:div w:id="1370453609">
          <w:marLeft w:val="0"/>
          <w:marRight w:val="0"/>
          <w:marTop w:val="0"/>
          <w:marBottom w:val="0"/>
          <w:divBdr>
            <w:top w:val="none" w:sz="0" w:space="0" w:color="auto"/>
            <w:left w:val="none" w:sz="0" w:space="0" w:color="auto"/>
            <w:bottom w:val="none" w:sz="0" w:space="0" w:color="auto"/>
            <w:right w:val="none" w:sz="0" w:space="0" w:color="auto"/>
          </w:divBdr>
        </w:div>
        <w:div w:id="1361736729">
          <w:marLeft w:val="0"/>
          <w:marRight w:val="0"/>
          <w:marTop w:val="0"/>
          <w:marBottom w:val="0"/>
          <w:divBdr>
            <w:top w:val="none" w:sz="0" w:space="0" w:color="auto"/>
            <w:left w:val="none" w:sz="0" w:space="0" w:color="auto"/>
            <w:bottom w:val="none" w:sz="0" w:space="0" w:color="auto"/>
            <w:right w:val="none" w:sz="0" w:space="0" w:color="auto"/>
          </w:divBdr>
        </w:div>
        <w:div w:id="2123525079">
          <w:marLeft w:val="0"/>
          <w:marRight w:val="0"/>
          <w:marTop w:val="0"/>
          <w:marBottom w:val="0"/>
          <w:divBdr>
            <w:top w:val="none" w:sz="0" w:space="0" w:color="auto"/>
            <w:left w:val="none" w:sz="0" w:space="0" w:color="auto"/>
            <w:bottom w:val="none" w:sz="0" w:space="0" w:color="auto"/>
            <w:right w:val="none" w:sz="0" w:space="0" w:color="auto"/>
          </w:divBdr>
        </w:div>
        <w:div w:id="1194464088">
          <w:marLeft w:val="0"/>
          <w:marRight w:val="0"/>
          <w:marTop w:val="0"/>
          <w:marBottom w:val="0"/>
          <w:divBdr>
            <w:top w:val="none" w:sz="0" w:space="0" w:color="auto"/>
            <w:left w:val="none" w:sz="0" w:space="0" w:color="auto"/>
            <w:bottom w:val="none" w:sz="0" w:space="0" w:color="auto"/>
            <w:right w:val="none" w:sz="0" w:space="0" w:color="auto"/>
          </w:divBdr>
        </w:div>
        <w:div w:id="698895847">
          <w:marLeft w:val="0"/>
          <w:marRight w:val="0"/>
          <w:marTop w:val="0"/>
          <w:marBottom w:val="0"/>
          <w:divBdr>
            <w:top w:val="none" w:sz="0" w:space="0" w:color="auto"/>
            <w:left w:val="none" w:sz="0" w:space="0" w:color="auto"/>
            <w:bottom w:val="none" w:sz="0" w:space="0" w:color="auto"/>
            <w:right w:val="none" w:sz="0" w:space="0" w:color="auto"/>
          </w:divBdr>
        </w:div>
        <w:div w:id="913709985">
          <w:marLeft w:val="0"/>
          <w:marRight w:val="0"/>
          <w:marTop w:val="0"/>
          <w:marBottom w:val="0"/>
          <w:divBdr>
            <w:top w:val="none" w:sz="0" w:space="0" w:color="auto"/>
            <w:left w:val="none" w:sz="0" w:space="0" w:color="auto"/>
            <w:bottom w:val="none" w:sz="0" w:space="0" w:color="auto"/>
            <w:right w:val="none" w:sz="0" w:space="0" w:color="auto"/>
          </w:divBdr>
        </w:div>
        <w:div w:id="26687281">
          <w:marLeft w:val="0"/>
          <w:marRight w:val="0"/>
          <w:marTop w:val="0"/>
          <w:marBottom w:val="0"/>
          <w:divBdr>
            <w:top w:val="none" w:sz="0" w:space="0" w:color="auto"/>
            <w:left w:val="none" w:sz="0" w:space="0" w:color="auto"/>
            <w:bottom w:val="none" w:sz="0" w:space="0" w:color="auto"/>
            <w:right w:val="none" w:sz="0" w:space="0" w:color="auto"/>
          </w:divBdr>
        </w:div>
        <w:div w:id="1605259828">
          <w:marLeft w:val="0"/>
          <w:marRight w:val="0"/>
          <w:marTop w:val="0"/>
          <w:marBottom w:val="0"/>
          <w:divBdr>
            <w:top w:val="none" w:sz="0" w:space="0" w:color="auto"/>
            <w:left w:val="none" w:sz="0" w:space="0" w:color="auto"/>
            <w:bottom w:val="none" w:sz="0" w:space="0" w:color="auto"/>
            <w:right w:val="none" w:sz="0" w:space="0" w:color="auto"/>
          </w:divBdr>
        </w:div>
        <w:div w:id="779572655">
          <w:marLeft w:val="0"/>
          <w:marRight w:val="0"/>
          <w:marTop w:val="0"/>
          <w:marBottom w:val="0"/>
          <w:divBdr>
            <w:top w:val="none" w:sz="0" w:space="0" w:color="auto"/>
            <w:left w:val="none" w:sz="0" w:space="0" w:color="auto"/>
            <w:bottom w:val="none" w:sz="0" w:space="0" w:color="auto"/>
            <w:right w:val="none" w:sz="0" w:space="0" w:color="auto"/>
          </w:divBdr>
        </w:div>
        <w:div w:id="839462768">
          <w:marLeft w:val="0"/>
          <w:marRight w:val="0"/>
          <w:marTop w:val="0"/>
          <w:marBottom w:val="0"/>
          <w:divBdr>
            <w:top w:val="none" w:sz="0" w:space="0" w:color="auto"/>
            <w:left w:val="none" w:sz="0" w:space="0" w:color="auto"/>
            <w:bottom w:val="none" w:sz="0" w:space="0" w:color="auto"/>
            <w:right w:val="none" w:sz="0" w:space="0" w:color="auto"/>
          </w:divBdr>
        </w:div>
        <w:div w:id="1852061115">
          <w:marLeft w:val="0"/>
          <w:marRight w:val="0"/>
          <w:marTop w:val="0"/>
          <w:marBottom w:val="0"/>
          <w:divBdr>
            <w:top w:val="none" w:sz="0" w:space="0" w:color="auto"/>
            <w:left w:val="none" w:sz="0" w:space="0" w:color="auto"/>
            <w:bottom w:val="none" w:sz="0" w:space="0" w:color="auto"/>
            <w:right w:val="none" w:sz="0" w:space="0" w:color="auto"/>
          </w:divBdr>
        </w:div>
        <w:div w:id="1482582038">
          <w:marLeft w:val="0"/>
          <w:marRight w:val="0"/>
          <w:marTop w:val="0"/>
          <w:marBottom w:val="0"/>
          <w:divBdr>
            <w:top w:val="none" w:sz="0" w:space="0" w:color="auto"/>
            <w:left w:val="none" w:sz="0" w:space="0" w:color="auto"/>
            <w:bottom w:val="none" w:sz="0" w:space="0" w:color="auto"/>
            <w:right w:val="none" w:sz="0" w:space="0" w:color="auto"/>
          </w:divBdr>
        </w:div>
        <w:div w:id="907617067">
          <w:marLeft w:val="0"/>
          <w:marRight w:val="0"/>
          <w:marTop w:val="0"/>
          <w:marBottom w:val="0"/>
          <w:divBdr>
            <w:top w:val="none" w:sz="0" w:space="0" w:color="auto"/>
            <w:left w:val="none" w:sz="0" w:space="0" w:color="auto"/>
            <w:bottom w:val="none" w:sz="0" w:space="0" w:color="auto"/>
            <w:right w:val="none" w:sz="0" w:space="0" w:color="auto"/>
          </w:divBdr>
        </w:div>
        <w:div w:id="671418108">
          <w:marLeft w:val="0"/>
          <w:marRight w:val="0"/>
          <w:marTop w:val="0"/>
          <w:marBottom w:val="0"/>
          <w:divBdr>
            <w:top w:val="none" w:sz="0" w:space="0" w:color="auto"/>
            <w:left w:val="none" w:sz="0" w:space="0" w:color="auto"/>
            <w:bottom w:val="none" w:sz="0" w:space="0" w:color="auto"/>
            <w:right w:val="none" w:sz="0" w:space="0" w:color="auto"/>
          </w:divBdr>
        </w:div>
        <w:div w:id="88279592">
          <w:marLeft w:val="0"/>
          <w:marRight w:val="0"/>
          <w:marTop w:val="0"/>
          <w:marBottom w:val="0"/>
          <w:divBdr>
            <w:top w:val="none" w:sz="0" w:space="0" w:color="auto"/>
            <w:left w:val="none" w:sz="0" w:space="0" w:color="auto"/>
            <w:bottom w:val="none" w:sz="0" w:space="0" w:color="auto"/>
            <w:right w:val="none" w:sz="0" w:space="0" w:color="auto"/>
          </w:divBdr>
        </w:div>
        <w:div w:id="608857158">
          <w:marLeft w:val="0"/>
          <w:marRight w:val="0"/>
          <w:marTop w:val="0"/>
          <w:marBottom w:val="0"/>
          <w:divBdr>
            <w:top w:val="none" w:sz="0" w:space="0" w:color="auto"/>
            <w:left w:val="none" w:sz="0" w:space="0" w:color="auto"/>
            <w:bottom w:val="none" w:sz="0" w:space="0" w:color="auto"/>
            <w:right w:val="none" w:sz="0" w:space="0" w:color="auto"/>
          </w:divBdr>
        </w:div>
        <w:div w:id="1415980386">
          <w:marLeft w:val="0"/>
          <w:marRight w:val="0"/>
          <w:marTop w:val="0"/>
          <w:marBottom w:val="0"/>
          <w:divBdr>
            <w:top w:val="none" w:sz="0" w:space="0" w:color="auto"/>
            <w:left w:val="none" w:sz="0" w:space="0" w:color="auto"/>
            <w:bottom w:val="none" w:sz="0" w:space="0" w:color="auto"/>
            <w:right w:val="none" w:sz="0" w:space="0" w:color="auto"/>
          </w:divBdr>
        </w:div>
        <w:div w:id="905644470">
          <w:marLeft w:val="0"/>
          <w:marRight w:val="0"/>
          <w:marTop w:val="0"/>
          <w:marBottom w:val="0"/>
          <w:divBdr>
            <w:top w:val="none" w:sz="0" w:space="0" w:color="auto"/>
            <w:left w:val="none" w:sz="0" w:space="0" w:color="auto"/>
            <w:bottom w:val="none" w:sz="0" w:space="0" w:color="auto"/>
            <w:right w:val="none" w:sz="0" w:space="0" w:color="auto"/>
          </w:divBdr>
        </w:div>
        <w:div w:id="570696616">
          <w:marLeft w:val="0"/>
          <w:marRight w:val="0"/>
          <w:marTop w:val="0"/>
          <w:marBottom w:val="0"/>
          <w:divBdr>
            <w:top w:val="none" w:sz="0" w:space="0" w:color="auto"/>
            <w:left w:val="none" w:sz="0" w:space="0" w:color="auto"/>
            <w:bottom w:val="none" w:sz="0" w:space="0" w:color="auto"/>
            <w:right w:val="none" w:sz="0" w:space="0" w:color="auto"/>
          </w:divBdr>
        </w:div>
        <w:div w:id="2144418006">
          <w:marLeft w:val="0"/>
          <w:marRight w:val="0"/>
          <w:marTop w:val="0"/>
          <w:marBottom w:val="0"/>
          <w:divBdr>
            <w:top w:val="none" w:sz="0" w:space="0" w:color="auto"/>
            <w:left w:val="none" w:sz="0" w:space="0" w:color="auto"/>
            <w:bottom w:val="none" w:sz="0" w:space="0" w:color="auto"/>
            <w:right w:val="none" w:sz="0" w:space="0" w:color="auto"/>
          </w:divBdr>
        </w:div>
        <w:div w:id="2010600095">
          <w:marLeft w:val="0"/>
          <w:marRight w:val="0"/>
          <w:marTop w:val="0"/>
          <w:marBottom w:val="0"/>
          <w:divBdr>
            <w:top w:val="none" w:sz="0" w:space="0" w:color="auto"/>
            <w:left w:val="none" w:sz="0" w:space="0" w:color="auto"/>
            <w:bottom w:val="none" w:sz="0" w:space="0" w:color="auto"/>
            <w:right w:val="none" w:sz="0" w:space="0" w:color="auto"/>
          </w:divBdr>
        </w:div>
        <w:div w:id="910042003">
          <w:marLeft w:val="0"/>
          <w:marRight w:val="0"/>
          <w:marTop w:val="0"/>
          <w:marBottom w:val="0"/>
          <w:divBdr>
            <w:top w:val="none" w:sz="0" w:space="0" w:color="auto"/>
            <w:left w:val="none" w:sz="0" w:space="0" w:color="auto"/>
            <w:bottom w:val="none" w:sz="0" w:space="0" w:color="auto"/>
            <w:right w:val="none" w:sz="0" w:space="0" w:color="auto"/>
          </w:divBdr>
        </w:div>
        <w:div w:id="1100494639">
          <w:marLeft w:val="0"/>
          <w:marRight w:val="0"/>
          <w:marTop w:val="0"/>
          <w:marBottom w:val="0"/>
          <w:divBdr>
            <w:top w:val="none" w:sz="0" w:space="0" w:color="auto"/>
            <w:left w:val="none" w:sz="0" w:space="0" w:color="auto"/>
            <w:bottom w:val="none" w:sz="0" w:space="0" w:color="auto"/>
            <w:right w:val="none" w:sz="0" w:space="0" w:color="auto"/>
          </w:divBdr>
        </w:div>
        <w:div w:id="379793160">
          <w:marLeft w:val="0"/>
          <w:marRight w:val="0"/>
          <w:marTop w:val="0"/>
          <w:marBottom w:val="0"/>
          <w:divBdr>
            <w:top w:val="none" w:sz="0" w:space="0" w:color="auto"/>
            <w:left w:val="none" w:sz="0" w:space="0" w:color="auto"/>
            <w:bottom w:val="none" w:sz="0" w:space="0" w:color="auto"/>
            <w:right w:val="none" w:sz="0" w:space="0" w:color="auto"/>
          </w:divBdr>
        </w:div>
        <w:div w:id="1675649419">
          <w:marLeft w:val="0"/>
          <w:marRight w:val="0"/>
          <w:marTop w:val="0"/>
          <w:marBottom w:val="0"/>
          <w:divBdr>
            <w:top w:val="none" w:sz="0" w:space="0" w:color="auto"/>
            <w:left w:val="none" w:sz="0" w:space="0" w:color="auto"/>
            <w:bottom w:val="none" w:sz="0" w:space="0" w:color="auto"/>
            <w:right w:val="none" w:sz="0" w:space="0" w:color="auto"/>
          </w:divBdr>
        </w:div>
        <w:div w:id="908033079">
          <w:marLeft w:val="0"/>
          <w:marRight w:val="0"/>
          <w:marTop w:val="0"/>
          <w:marBottom w:val="0"/>
          <w:divBdr>
            <w:top w:val="none" w:sz="0" w:space="0" w:color="auto"/>
            <w:left w:val="none" w:sz="0" w:space="0" w:color="auto"/>
            <w:bottom w:val="none" w:sz="0" w:space="0" w:color="auto"/>
            <w:right w:val="none" w:sz="0" w:space="0" w:color="auto"/>
          </w:divBdr>
        </w:div>
        <w:div w:id="1922137710">
          <w:marLeft w:val="0"/>
          <w:marRight w:val="0"/>
          <w:marTop w:val="0"/>
          <w:marBottom w:val="0"/>
          <w:divBdr>
            <w:top w:val="none" w:sz="0" w:space="0" w:color="auto"/>
            <w:left w:val="none" w:sz="0" w:space="0" w:color="auto"/>
            <w:bottom w:val="none" w:sz="0" w:space="0" w:color="auto"/>
            <w:right w:val="none" w:sz="0" w:space="0" w:color="auto"/>
          </w:divBdr>
        </w:div>
        <w:div w:id="1861813043">
          <w:marLeft w:val="0"/>
          <w:marRight w:val="0"/>
          <w:marTop w:val="0"/>
          <w:marBottom w:val="0"/>
          <w:divBdr>
            <w:top w:val="none" w:sz="0" w:space="0" w:color="auto"/>
            <w:left w:val="none" w:sz="0" w:space="0" w:color="auto"/>
            <w:bottom w:val="none" w:sz="0" w:space="0" w:color="auto"/>
            <w:right w:val="none" w:sz="0" w:space="0" w:color="auto"/>
          </w:divBdr>
        </w:div>
        <w:div w:id="951132068">
          <w:marLeft w:val="0"/>
          <w:marRight w:val="0"/>
          <w:marTop w:val="0"/>
          <w:marBottom w:val="0"/>
          <w:divBdr>
            <w:top w:val="none" w:sz="0" w:space="0" w:color="auto"/>
            <w:left w:val="none" w:sz="0" w:space="0" w:color="auto"/>
            <w:bottom w:val="none" w:sz="0" w:space="0" w:color="auto"/>
            <w:right w:val="none" w:sz="0" w:space="0" w:color="auto"/>
          </w:divBdr>
        </w:div>
        <w:div w:id="1732843182">
          <w:marLeft w:val="0"/>
          <w:marRight w:val="0"/>
          <w:marTop w:val="0"/>
          <w:marBottom w:val="0"/>
          <w:divBdr>
            <w:top w:val="none" w:sz="0" w:space="0" w:color="auto"/>
            <w:left w:val="none" w:sz="0" w:space="0" w:color="auto"/>
            <w:bottom w:val="none" w:sz="0" w:space="0" w:color="auto"/>
            <w:right w:val="none" w:sz="0" w:space="0" w:color="auto"/>
          </w:divBdr>
        </w:div>
        <w:div w:id="246311703">
          <w:marLeft w:val="0"/>
          <w:marRight w:val="0"/>
          <w:marTop w:val="0"/>
          <w:marBottom w:val="0"/>
          <w:divBdr>
            <w:top w:val="none" w:sz="0" w:space="0" w:color="auto"/>
            <w:left w:val="none" w:sz="0" w:space="0" w:color="auto"/>
            <w:bottom w:val="none" w:sz="0" w:space="0" w:color="auto"/>
            <w:right w:val="none" w:sz="0" w:space="0" w:color="auto"/>
          </w:divBdr>
        </w:div>
        <w:div w:id="1949656267">
          <w:marLeft w:val="0"/>
          <w:marRight w:val="0"/>
          <w:marTop w:val="0"/>
          <w:marBottom w:val="0"/>
          <w:divBdr>
            <w:top w:val="none" w:sz="0" w:space="0" w:color="auto"/>
            <w:left w:val="none" w:sz="0" w:space="0" w:color="auto"/>
            <w:bottom w:val="none" w:sz="0" w:space="0" w:color="auto"/>
            <w:right w:val="none" w:sz="0" w:space="0" w:color="auto"/>
          </w:divBdr>
        </w:div>
        <w:div w:id="1886407422">
          <w:marLeft w:val="0"/>
          <w:marRight w:val="0"/>
          <w:marTop w:val="0"/>
          <w:marBottom w:val="0"/>
          <w:divBdr>
            <w:top w:val="none" w:sz="0" w:space="0" w:color="auto"/>
            <w:left w:val="none" w:sz="0" w:space="0" w:color="auto"/>
            <w:bottom w:val="none" w:sz="0" w:space="0" w:color="auto"/>
            <w:right w:val="none" w:sz="0" w:space="0" w:color="auto"/>
          </w:divBdr>
        </w:div>
        <w:div w:id="2121871654">
          <w:marLeft w:val="0"/>
          <w:marRight w:val="0"/>
          <w:marTop w:val="0"/>
          <w:marBottom w:val="0"/>
          <w:divBdr>
            <w:top w:val="none" w:sz="0" w:space="0" w:color="auto"/>
            <w:left w:val="none" w:sz="0" w:space="0" w:color="auto"/>
            <w:bottom w:val="none" w:sz="0" w:space="0" w:color="auto"/>
            <w:right w:val="none" w:sz="0" w:space="0" w:color="auto"/>
          </w:divBdr>
        </w:div>
        <w:div w:id="286543384">
          <w:marLeft w:val="0"/>
          <w:marRight w:val="0"/>
          <w:marTop w:val="0"/>
          <w:marBottom w:val="0"/>
          <w:divBdr>
            <w:top w:val="none" w:sz="0" w:space="0" w:color="auto"/>
            <w:left w:val="none" w:sz="0" w:space="0" w:color="auto"/>
            <w:bottom w:val="none" w:sz="0" w:space="0" w:color="auto"/>
            <w:right w:val="none" w:sz="0" w:space="0" w:color="auto"/>
          </w:divBdr>
        </w:div>
        <w:div w:id="240724751">
          <w:marLeft w:val="0"/>
          <w:marRight w:val="0"/>
          <w:marTop w:val="0"/>
          <w:marBottom w:val="0"/>
          <w:divBdr>
            <w:top w:val="none" w:sz="0" w:space="0" w:color="auto"/>
            <w:left w:val="none" w:sz="0" w:space="0" w:color="auto"/>
            <w:bottom w:val="none" w:sz="0" w:space="0" w:color="auto"/>
            <w:right w:val="none" w:sz="0" w:space="0" w:color="auto"/>
          </w:divBdr>
        </w:div>
        <w:div w:id="1646661147">
          <w:marLeft w:val="0"/>
          <w:marRight w:val="0"/>
          <w:marTop w:val="0"/>
          <w:marBottom w:val="0"/>
          <w:divBdr>
            <w:top w:val="none" w:sz="0" w:space="0" w:color="auto"/>
            <w:left w:val="none" w:sz="0" w:space="0" w:color="auto"/>
            <w:bottom w:val="none" w:sz="0" w:space="0" w:color="auto"/>
            <w:right w:val="none" w:sz="0" w:space="0" w:color="auto"/>
          </w:divBdr>
        </w:div>
      </w:divsChild>
    </w:div>
    <w:div w:id="1034505305">
      <w:bodyDiv w:val="1"/>
      <w:marLeft w:val="0"/>
      <w:marRight w:val="0"/>
      <w:marTop w:val="0"/>
      <w:marBottom w:val="0"/>
      <w:divBdr>
        <w:top w:val="none" w:sz="0" w:space="0" w:color="auto"/>
        <w:left w:val="none" w:sz="0" w:space="0" w:color="auto"/>
        <w:bottom w:val="none" w:sz="0" w:space="0" w:color="auto"/>
        <w:right w:val="none" w:sz="0" w:space="0" w:color="auto"/>
      </w:divBdr>
    </w:div>
    <w:div w:id="151206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emf"/><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www.techmahindra.com"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emf"/><Relationship Id="rId58" Type="http://schemas.openxmlformats.org/officeDocument/2006/relationships/image" Target="media/image47.pn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eader" Target="header1.xm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ra-clmqm01.siemens.net:9443/qm/web" TargetMode="External"/><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gif"/><Relationship Id="rId64"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40.emf"/><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TECH M">
      <a:dk1>
        <a:sysClr val="windowText" lastClr="000000"/>
      </a:dk1>
      <a:lt1>
        <a:sysClr val="window" lastClr="FFFFFF"/>
      </a:lt1>
      <a:dk2>
        <a:srgbClr val="6D6E71"/>
      </a:dk2>
      <a:lt2>
        <a:srgbClr val="E31837"/>
      </a:lt2>
      <a:accent1>
        <a:srgbClr val="E31837"/>
      </a:accent1>
      <a:accent2>
        <a:srgbClr val="A7A9AC"/>
      </a:accent2>
      <a:accent3>
        <a:srgbClr val="F3901D"/>
      </a:accent3>
      <a:accent4>
        <a:srgbClr val="FDBC5F"/>
      </a:accent4>
      <a:accent5>
        <a:srgbClr val="E31837"/>
      </a:accent5>
      <a:accent6>
        <a:srgbClr val="7C3520"/>
      </a:accent6>
      <a:hlink>
        <a:srgbClr val="6D6E71"/>
      </a:hlink>
      <a:folHlink>
        <a:srgbClr val="E31837"/>
      </a:folHlink>
    </a:clrScheme>
    <a:fontScheme name="Custom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D8D4C7-4364-43C0-A8BC-ACECE09842DB}">
  <ds:schemaRefs>
    <ds:schemaRef ds:uri="http://schemas.openxmlformats.org/officeDocument/2006/bibliography"/>
  </ds:schemaRefs>
</ds:datastoreItem>
</file>

<file path=customXml/itemProps2.xml><?xml version="1.0" encoding="utf-8"?>
<ds:datastoreItem xmlns:ds="http://schemas.openxmlformats.org/officeDocument/2006/customXml" ds:itemID="{D2BC1D98-039A-4D3F-871B-431D55295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31</Pages>
  <Words>5045</Words>
  <Characters>28757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SCSL</Company>
  <LinksUpToDate>false</LinksUpToDate>
  <CharactersWithSpaces>33735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 Mahindra</dc:creator>
  <cp:lastModifiedBy>Naveen Kumar Chinnireddy</cp:lastModifiedBy>
  <cp:revision>52</cp:revision>
  <cp:lastPrinted>2017-03-02T16:30:00Z</cp:lastPrinted>
  <dcterms:created xsi:type="dcterms:W3CDTF">2017-03-03T18:03:00Z</dcterms:created>
  <dcterms:modified xsi:type="dcterms:W3CDTF">2017-03-08T09:01:00Z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
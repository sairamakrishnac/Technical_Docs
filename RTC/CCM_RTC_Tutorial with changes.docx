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B6075F" w14:textId="1F58C983" w:rsidR="00EB240B" w:rsidRPr="00DF3C22" w:rsidRDefault="00EB240B" w:rsidP="009D0BC7">
      <w:pPr>
        <w:jc w:val="both"/>
        <w:rPr>
          <w:rFonts w:ascii="Calibri" w:hAnsi="Calibri" w:cs="Calibri"/>
          <w:b/>
          <w:bCs/>
          <w:color w:val="E31837" w:themeColor="background2"/>
          <w:sz w:val="22"/>
        </w:rPr>
      </w:pPr>
    </w:p>
    <w:p w14:paraId="75459FD9" w14:textId="77777777" w:rsidR="00EB240B" w:rsidRDefault="00EB240B" w:rsidP="00EB240B">
      <w:pPr>
        <w:ind w:left="-810"/>
        <w:jc w:val="right"/>
        <w:rPr>
          <w:rFonts w:ascii="Calibri" w:hAnsi="Calibri" w:cs="Calibri"/>
          <w:b/>
          <w:noProof/>
          <w:color w:val="E31837"/>
          <w:sz w:val="22"/>
        </w:rPr>
      </w:pPr>
    </w:p>
    <w:p w14:paraId="0B124DF5" w14:textId="77777777" w:rsidR="00D50007" w:rsidRPr="00DF3C22" w:rsidRDefault="00D50007" w:rsidP="00EB240B">
      <w:pPr>
        <w:ind w:left="-810"/>
        <w:jc w:val="right"/>
        <w:rPr>
          <w:rFonts w:ascii="Calibri" w:hAnsi="Calibri" w:cs="Calibri"/>
          <w:b/>
          <w:color w:val="E31837"/>
          <w:sz w:val="22"/>
        </w:rPr>
      </w:pPr>
    </w:p>
    <w:p w14:paraId="584568E0" w14:textId="77777777" w:rsidR="00EB240B" w:rsidRPr="00DF3C22" w:rsidRDefault="00EB240B" w:rsidP="00EB240B">
      <w:pPr>
        <w:ind w:left="-810"/>
        <w:jc w:val="right"/>
        <w:rPr>
          <w:rFonts w:ascii="Calibri" w:hAnsi="Calibri" w:cs="Calibri"/>
          <w:b/>
          <w:color w:val="E31837"/>
          <w:sz w:val="22"/>
        </w:rPr>
      </w:pPr>
    </w:p>
    <w:p w14:paraId="79D52E0A" w14:textId="77777777" w:rsidR="00EB240B" w:rsidRPr="00DF3C22" w:rsidRDefault="00EB240B" w:rsidP="00EB240B">
      <w:pPr>
        <w:ind w:left="-810"/>
        <w:jc w:val="right"/>
        <w:rPr>
          <w:rFonts w:ascii="Calibri" w:hAnsi="Calibri" w:cs="Calibri"/>
          <w:b/>
          <w:color w:val="E31837"/>
          <w:sz w:val="22"/>
        </w:rPr>
      </w:pPr>
    </w:p>
    <w:p w14:paraId="02543F94" w14:textId="77777777" w:rsidR="00EB240B" w:rsidRPr="00DF3C22" w:rsidRDefault="00EB240B" w:rsidP="00EB240B">
      <w:pPr>
        <w:ind w:left="-810"/>
        <w:jc w:val="right"/>
        <w:rPr>
          <w:rFonts w:ascii="Calibri" w:hAnsi="Calibri" w:cs="Calibri"/>
          <w:b/>
          <w:color w:val="E31837"/>
          <w:sz w:val="22"/>
        </w:rPr>
      </w:pPr>
    </w:p>
    <w:p w14:paraId="7517D3AC" w14:textId="77777777" w:rsidR="00EB240B" w:rsidRPr="00DF3C22" w:rsidRDefault="00EB240B" w:rsidP="00EB240B">
      <w:pPr>
        <w:ind w:left="-810"/>
        <w:jc w:val="right"/>
        <w:rPr>
          <w:rFonts w:ascii="Calibri" w:hAnsi="Calibri" w:cs="Calibri"/>
          <w:b/>
          <w:color w:val="E31837"/>
          <w:sz w:val="22"/>
        </w:rPr>
      </w:pPr>
    </w:p>
    <w:p w14:paraId="2E20758F" w14:textId="77777777" w:rsidR="00EB240B" w:rsidRPr="00D50007" w:rsidRDefault="001630E9" w:rsidP="008774A7">
      <w:pPr>
        <w:ind w:left="-810"/>
        <w:jc w:val="center"/>
        <w:rPr>
          <w:rStyle w:val="Strong"/>
          <w:sz w:val="72"/>
          <w:szCs w:val="72"/>
        </w:rPr>
      </w:pPr>
      <w:r w:rsidRPr="001630E9">
        <w:rPr>
          <w:rFonts w:ascii="Calibri" w:hAnsi="Calibri" w:cs="Calibri"/>
          <w:b/>
          <w:color w:val="E31837"/>
          <w:sz w:val="72"/>
          <w:szCs w:val="72"/>
        </w:rPr>
        <w:t>Rational Team Concert</w:t>
      </w:r>
    </w:p>
    <w:p w14:paraId="2E4AB41C" w14:textId="77777777" w:rsidR="00D50007" w:rsidRPr="00D50007" w:rsidRDefault="00D50007" w:rsidP="008774A7">
      <w:pPr>
        <w:ind w:left="-810"/>
        <w:jc w:val="center"/>
        <w:rPr>
          <w:rStyle w:val="Strong"/>
        </w:rPr>
      </w:pPr>
    </w:p>
    <w:p w14:paraId="02EC62C1" w14:textId="77777777" w:rsidR="00D50007" w:rsidRPr="00D50007" w:rsidRDefault="00D50007" w:rsidP="008774A7">
      <w:pPr>
        <w:ind w:left="-810"/>
        <w:jc w:val="center"/>
        <w:rPr>
          <w:rStyle w:val="Strong"/>
        </w:rPr>
      </w:pPr>
    </w:p>
    <w:p w14:paraId="41952BA7" w14:textId="77777777" w:rsidR="00D50007" w:rsidRPr="00D50007" w:rsidRDefault="00D50007" w:rsidP="008774A7">
      <w:pPr>
        <w:ind w:left="-810"/>
        <w:jc w:val="center"/>
        <w:rPr>
          <w:rStyle w:val="Strong"/>
        </w:rPr>
      </w:pPr>
    </w:p>
    <w:p w14:paraId="12B87F96" w14:textId="77777777" w:rsidR="00D50007" w:rsidRPr="00D50007" w:rsidRDefault="00D50007" w:rsidP="008774A7">
      <w:pPr>
        <w:ind w:left="-810"/>
        <w:jc w:val="center"/>
        <w:rPr>
          <w:rStyle w:val="Strong"/>
          <w:sz w:val="52"/>
          <w:szCs w:val="52"/>
        </w:rPr>
      </w:pPr>
      <w:r w:rsidRPr="00D50007">
        <w:rPr>
          <w:rFonts w:ascii="Calibri" w:hAnsi="Calibri" w:cs="Calibri"/>
          <w:b/>
          <w:color w:val="E31837"/>
          <w:sz w:val="52"/>
          <w:szCs w:val="52"/>
        </w:rPr>
        <w:t>Quick Start Tutorial</w:t>
      </w:r>
    </w:p>
    <w:p w14:paraId="4B0366C6" w14:textId="77777777" w:rsidR="00DF3C22" w:rsidRDefault="00DF3C22" w:rsidP="00EB240B">
      <w:pPr>
        <w:ind w:right="-871"/>
        <w:jc w:val="right"/>
        <w:rPr>
          <w:rFonts w:ascii="Calibri" w:hAnsi="Calibri" w:cs="Calibri"/>
          <w:b/>
          <w:color w:val="FFFFFF" w:themeColor="background1"/>
          <w:sz w:val="22"/>
        </w:rPr>
      </w:pPr>
    </w:p>
    <w:p w14:paraId="5C8A8621" w14:textId="77777777" w:rsidR="00DF3C22" w:rsidRDefault="00DF3C22" w:rsidP="00EB240B">
      <w:pPr>
        <w:ind w:right="-871"/>
        <w:jc w:val="right"/>
        <w:rPr>
          <w:rFonts w:ascii="Calibri" w:hAnsi="Calibri" w:cs="Calibri"/>
          <w:b/>
          <w:color w:val="FFFFFF" w:themeColor="background1"/>
          <w:sz w:val="22"/>
        </w:rPr>
      </w:pPr>
    </w:p>
    <w:p w14:paraId="494895C6" w14:textId="77777777" w:rsidR="00DF3C22" w:rsidRDefault="00DF3C22" w:rsidP="00EB240B">
      <w:pPr>
        <w:ind w:right="-871"/>
        <w:jc w:val="right"/>
        <w:rPr>
          <w:rFonts w:ascii="Calibri" w:hAnsi="Calibri" w:cs="Calibri"/>
          <w:b/>
          <w:color w:val="FFFFFF" w:themeColor="background1"/>
          <w:sz w:val="22"/>
        </w:rPr>
      </w:pPr>
    </w:p>
    <w:p w14:paraId="00A6BB74" w14:textId="77777777" w:rsidR="001A3712" w:rsidRDefault="001A3712" w:rsidP="00EB240B">
      <w:pPr>
        <w:ind w:right="-871"/>
        <w:jc w:val="right"/>
        <w:rPr>
          <w:rFonts w:ascii="Calibri" w:hAnsi="Calibri"/>
          <w:b/>
          <w:color w:val="FFFFFF" w:themeColor="background1"/>
          <w:sz w:val="36"/>
          <w:szCs w:val="40"/>
        </w:rPr>
      </w:pPr>
    </w:p>
    <w:p w14:paraId="1772018C" w14:textId="77777777" w:rsidR="001A3712" w:rsidRDefault="001A3712" w:rsidP="00EB240B">
      <w:pPr>
        <w:ind w:right="-871"/>
        <w:jc w:val="right"/>
        <w:rPr>
          <w:rFonts w:ascii="Calibri" w:hAnsi="Calibri"/>
          <w:b/>
          <w:color w:val="FFFFFF" w:themeColor="background1"/>
          <w:sz w:val="36"/>
          <w:szCs w:val="40"/>
        </w:rPr>
      </w:pPr>
    </w:p>
    <w:p w14:paraId="0BB21861" w14:textId="77777777" w:rsidR="001A3712" w:rsidRDefault="001A3712" w:rsidP="00EB240B">
      <w:pPr>
        <w:ind w:right="-871"/>
        <w:jc w:val="right"/>
        <w:rPr>
          <w:rFonts w:ascii="Calibri" w:hAnsi="Calibri"/>
          <w:b/>
          <w:color w:val="FFFFFF" w:themeColor="background1"/>
          <w:sz w:val="36"/>
          <w:szCs w:val="40"/>
        </w:rPr>
      </w:pPr>
    </w:p>
    <w:p w14:paraId="4A5DE8EA" w14:textId="77777777" w:rsidR="001A3712" w:rsidRDefault="001A3712" w:rsidP="00EB240B">
      <w:pPr>
        <w:ind w:right="-871"/>
        <w:jc w:val="right"/>
        <w:rPr>
          <w:rFonts w:ascii="Calibri" w:hAnsi="Calibri"/>
          <w:b/>
          <w:color w:val="FFFFFF" w:themeColor="background1"/>
          <w:sz w:val="36"/>
          <w:szCs w:val="40"/>
        </w:rPr>
      </w:pPr>
    </w:p>
    <w:p w14:paraId="0FBD2686" w14:textId="77777777" w:rsidR="001A3712" w:rsidRDefault="001A3712" w:rsidP="00EB240B">
      <w:pPr>
        <w:ind w:right="-871"/>
        <w:jc w:val="right"/>
        <w:rPr>
          <w:rFonts w:ascii="Calibri" w:hAnsi="Calibri"/>
          <w:b/>
          <w:color w:val="FFFFFF" w:themeColor="background1"/>
          <w:sz w:val="36"/>
          <w:szCs w:val="40"/>
        </w:rPr>
      </w:pPr>
    </w:p>
    <w:p w14:paraId="667BA5D0" w14:textId="77777777" w:rsidR="00D37E01" w:rsidRDefault="004D54ED" w:rsidP="00EB240B">
      <w:pPr>
        <w:ind w:right="-871"/>
        <w:jc w:val="right"/>
        <w:rPr>
          <w:rFonts w:ascii="Calibri" w:hAnsi="Calibri" w:cs="Calibri"/>
          <w:b/>
          <w:color w:val="FFFFFF" w:themeColor="background1"/>
          <w:sz w:val="22"/>
        </w:rPr>
      </w:pPr>
      <w:r>
        <w:rPr>
          <w:rFonts w:ascii="Calibri" w:hAnsi="Calibri"/>
          <w:b/>
          <w:color w:val="FFFFFF" w:themeColor="background1"/>
          <w:sz w:val="36"/>
          <w:szCs w:val="40"/>
        </w:rPr>
        <w:t>Ration</w:t>
      </w:r>
    </w:p>
    <w:p w14:paraId="3095132D" w14:textId="77777777" w:rsidR="00D37E01" w:rsidRPr="00D37E01" w:rsidRDefault="00D37E01" w:rsidP="00D37E01">
      <w:pPr>
        <w:rPr>
          <w:rFonts w:ascii="Calibri" w:hAnsi="Calibri" w:cs="Calibri"/>
          <w:sz w:val="22"/>
        </w:rPr>
      </w:pPr>
    </w:p>
    <w:p w14:paraId="620D6D6D" w14:textId="77777777" w:rsidR="00DF3C22" w:rsidRPr="00D37E01" w:rsidRDefault="00D37E01" w:rsidP="00D37E01">
      <w:pPr>
        <w:tabs>
          <w:tab w:val="left" w:pos="7630"/>
        </w:tabs>
        <w:rPr>
          <w:rFonts w:ascii="Calibri" w:hAnsi="Calibri" w:cs="Calibri"/>
          <w:sz w:val="22"/>
        </w:rPr>
      </w:pPr>
      <w:r>
        <w:rPr>
          <w:rFonts w:ascii="Calibri" w:hAnsi="Calibri" w:cs="Calibri"/>
          <w:sz w:val="22"/>
        </w:rPr>
        <w:tab/>
      </w:r>
    </w:p>
    <w:p w14:paraId="382BE4C3" w14:textId="77777777" w:rsidR="00D73A45" w:rsidRPr="00D73A45" w:rsidRDefault="008F7E0B" w:rsidP="00D73A45">
      <w:pPr>
        <w:pStyle w:val="BlankPage"/>
      </w:pPr>
      <w:r>
        <w:lastRenderedPageBreak/>
        <w:t>Page Left Intentionally Blank</w:t>
      </w:r>
    </w:p>
    <w:p w14:paraId="06F3D17A" w14:textId="77777777" w:rsidR="002E0183" w:rsidRDefault="002E0183" w:rsidP="002E0183">
      <w:pPr>
        <w:pStyle w:val="BlankPage"/>
        <w:sectPr w:rsidR="002E0183" w:rsidSect="00C75F04">
          <w:headerReference w:type="default" r:id="rId8"/>
          <w:footerReference w:type="default" r:id="rId9"/>
          <w:headerReference w:type="first" r:id="rId10"/>
          <w:footerReference w:type="first" r:id="rId11"/>
          <w:pgSz w:w="11909" w:h="16834" w:code="9"/>
          <w:pgMar w:top="1440" w:right="1440" w:bottom="1440" w:left="1440" w:header="720" w:footer="720" w:gutter="0"/>
          <w:cols w:space="720"/>
          <w:titlePg/>
          <w:docGrid w:linePitch="360"/>
        </w:sectPr>
      </w:pPr>
    </w:p>
    <w:p w14:paraId="52B7F77B" w14:textId="77777777" w:rsidR="008F7E0B" w:rsidRDefault="008F7E0B" w:rsidP="00EB240B">
      <w:pPr>
        <w:ind w:right="-871"/>
        <w:jc w:val="right"/>
        <w:rPr>
          <w:rFonts w:ascii="Calibri" w:hAnsi="Calibri" w:cs="Calibri"/>
          <w:b/>
          <w:color w:val="FFFFFF" w:themeColor="background1"/>
          <w:sz w:val="22"/>
        </w:rPr>
      </w:pPr>
    </w:p>
    <w:sdt>
      <w:sdtPr>
        <w:rPr>
          <w:rFonts w:ascii="Calibri" w:eastAsiaTheme="minorHAnsi" w:hAnsi="Calibri" w:cs="Calibri"/>
          <w:color w:val="auto"/>
          <w:sz w:val="22"/>
          <w:szCs w:val="22"/>
        </w:rPr>
        <w:id w:val="1414358977"/>
        <w:docPartObj>
          <w:docPartGallery w:val="Table of Contents"/>
          <w:docPartUnique/>
        </w:docPartObj>
      </w:sdtPr>
      <w:sdtEndPr>
        <w:rPr>
          <w:b/>
          <w:bCs/>
          <w:noProof/>
        </w:rPr>
      </w:sdtEndPr>
      <w:sdtContent>
        <w:p w14:paraId="769E126E" w14:textId="77777777" w:rsidR="008F7E0B" w:rsidRPr="00DF3C22" w:rsidRDefault="008F7E0B" w:rsidP="008F7E0B">
          <w:pPr>
            <w:pStyle w:val="TOCHeading"/>
            <w:spacing w:before="0" w:after="120" w:line="276" w:lineRule="auto"/>
            <w:jc w:val="both"/>
            <w:rPr>
              <w:rFonts w:ascii="Calibri" w:hAnsi="Calibri" w:cs="Calibri"/>
              <w:b/>
              <w:color w:val="E31837" w:themeColor="background2"/>
              <w:sz w:val="28"/>
              <w:szCs w:val="22"/>
            </w:rPr>
          </w:pPr>
          <w:r w:rsidRPr="00DF3C22">
            <w:rPr>
              <w:rFonts w:ascii="Calibri" w:hAnsi="Calibri" w:cs="Calibri"/>
              <w:b/>
              <w:color w:val="E31837" w:themeColor="background2"/>
              <w:sz w:val="28"/>
              <w:szCs w:val="22"/>
            </w:rPr>
            <w:t>Table of Content</w:t>
          </w:r>
        </w:p>
        <w:p w14:paraId="2936039E" w14:textId="77777777" w:rsidR="001B391C" w:rsidRDefault="00E30643">
          <w:pPr>
            <w:pStyle w:val="TOC1"/>
            <w:tabs>
              <w:tab w:val="left" w:pos="1100"/>
              <w:tab w:val="right" w:leader="dot" w:pos="9019"/>
            </w:tabs>
            <w:rPr>
              <w:ins w:id="1" w:author="jay" w:date="2017-02-22T17:27:00Z"/>
              <w:rFonts w:asciiTheme="minorHAnsi" w:eastAsiaTheme="minorEastAsia" w:hAnsiTheme="minorHAnsi" w:cstheme="minorBidi"/>
              <w:b w:val="0"/>
              <w:noProof/>
              <w:sz w:val="22"/>
            </w:rPr>
          </w:pPr>
          <w:r w:rsidRPr="00DF3C22">
            <w:rPr>
              <w:rFonts w:ascii="Calibri" w:hAnsi="Calibri" w:cs="Calibri"/>
              <w:b w:val="0"/>
              <w:sz w:val="22"/>
            </w:rPr>
            <w:fldChar w:fldCharType="begin"/>
          </w:r>
          <w:r w:rsidR="008F7E0B" w:rsidRPr="00DF3C22">
            <w:rPr>
              <w:rFonts w:ascii="Calibri" w:hAnsi="Calibri" w:cs="Calibri"/>
              <w:sz w:val="22"/>
            </w:rPr>
            <w:instrText xml:space="preserve"> TOC \o "1-3" \h \z \u </w:instrText>
          </w:r>
          <w:r w:rsidRPr="00DF3C22">
            <w:rPr>
              <w:rFonts w:ascii="Calibri" w:hAnsi="Calibri" w:cs="Calibri"/>
              <w:b w:val="0"/>
              <w:sz w:val="22"/>
            </w:rPr>
            <w:fldChar w:fldCharType="separate"/>
          </w:r>
          <w:ins w:id="2" w:author="jay" w:date="2017-02-22T17:27:00Z">
            <w:r w:rsidRPr="002E1F0A">
              <w:rPr>
                <w:rStyle w:val="Hyperlink"/>
                <w:noProof/>
              </w:rPr>
              <w:fldChar w:fldCharType="begin"/>
            </w:r>
            <w:r w:rsidR="001B391C" w:rsidRPr="002E1F0A">
              <w:rPr>
                <w:rStyle w:val="Hyperlink"/>
                <w:noProof/>
              </w:rPr>
              <w:instrText xml:space="preserve"> </w:instrText>
            </w:r>
            <w:r w:rsidR="001B391C">
              <w:rPr>
                <w:noProof/>
              </w:rPr>
              <w:instrText>HYPERLINK \l "_Toc475547769"</w:instrText>
            </w:r>
            <w:r w:rsidR="001B391C" w:rsidRPr="002E1F0A">
              <w:rPr>
                <w:rStyle w:val="Hyperlink"/>
                <w:noProof/>
              </w:rPr>
              <w:instrText xml:space="preserve"> </w:instrText>
            </w:r>
            <w:r w:rsidRPr="002E1F0A">
              <w:rPr>
                <w:rStyle w:val="Hyperlink"/>
                <w:noProof/>
              </w:rPr>
              <w:fldChar w:fldCharType="separate"/>
            </w:r>
            <w:r w:rsidR="001B391C" w:rsidRPr="002E1F0A">
              <w:rPr>
                <w:rStyle w:val="Hyperlink"/>
                <w:rFonts w:ascii="Calibri" w:hAnsi="Calibri"/>
                <w:noProof/>
              </w:rPr>
              <w:t>1.</w:t>
            </w:r>
            <w:r w:rsidR="001B391C">
              <w:rPr>
                <w:rFonts w:asciiTheme="minorHAnsi" w:eastAsiaTheme="minorEastAsia" w:hAnsiTheme="minorHAnsi" w:cstheme="minorBidi"/>
                <w:b w:val="0"/>
                <w:noProof/>
                <w:sz w:val="22"/>
              </w:rPr>
              <w:tab/>
            </w:r>
            <w:r w:rsidR="001B391C" w:rsidRPr="002E1F0A">
              <w:rPr>
                <w:rStyle w:val="Hyperlink"/>
                <w:rFonts w:ascii="Calibri" w:hAnsi="Calibri"/>
                <w:noProof/>
              </w:rPr>
              <w:t>Introduction</w:t>
            </w:r>
            <w:r w:rsidR="001B391C">
              <w:rPr>
                <w:noProof/>
                <w:webHidden/>
              </w:rPr>
              <w:tab/>
            </w:r>
            <w:r>
              <w:rPr>
                <w:noProof/>
                <w:webHidden/>
              </w:rPr>
              <w:fldChar w:fldCharType="begin"/>
            </w:r>
            <w:r w:rsidR="001B391C">
              <w:rPr>
                <w:noProof/>
                <w:webHidden/>
              </w:rPr>
              <w:instrText xml:space="preserve"> PAGEREF _Toc475547769 \h </w:instrText>
            </w:r>
          </w:ins>
          <w:r>
            <w:rPr>
              <w:noProof/>
              <w:webHidden/>
            </w:rPr>
          </w:r>
          <w:r>
            <w:rPr>
              <w:noProof/>
              <w:webHidden/>
            </w:rPr>
            <w:fldChar w:fldCharType="separate"/>
          </w:r>
          <w:ins w:id="3" w:author="Jim Marek" w:date="2017-02-27T11:26:00Z">
            <w:r w:rsidR="00F70C5D">
              <w:rPr>
                <w:noProof/>
                <w:webHidden/>
              </w:rPr>
              <w:t>6</w:t>
            </w:r>
          </w:ins>
          <w:ins w:id="4" w:author="jay" w:date="2017-02-22T17:27:00Z">
            <w:del w:id="5" w:author="Jim Marek" w:date="2017-02-27T11:26:00Z">
              <w:r w:rsidR="001B391C" w:rsidDel="00F70C5D">
                <w:rPr>
                  <w:noProof/>
                  <w:webHidden/>
                </w:rPr>
                <w:delText>5</w:delText>
              </w:r>
            </w:del>
            <w:r>
              <w:rPr>
                <w:noProof/>
                <w:webHidden/>
              </w:rPr>
              <w:fldChar w:fldCharType="end"/>
            </w:r>
            <w:r w:rsidRPr="002E1F0A">
              <w:rPr>
                <w:rStyle w:val="Hyperlink"/>
                <w:noProof/>
              </w:rPr>
              <w:fldChar w:fldCharType="end"/>
            </w:r>
          </w:ins>
        </w:p>
        <w:p w14:paraId="18358F68" w14:textId="77777777" w:rsidR="001B391C" w:rsidRDefault="00E30643">
          <w:pPr>
            <w:pStyle w:val="TOC1"/>
            <w:tabs>
              <w:tab w:val="left" w:pos="1100"/>
              <w:tab w:val="right" w:leader="dot" w:pos="9019"/>
            </w:tabs>
            <w:rPr>
              <w:ins w:id="6" w:author="jay" w:date="2017-02-22T17:27:00Z"/>
              <w:rFonts w:asciiTheme="minorHAnsi" w:eastAsiaTheme="minorEastAsia" w:hAnsiTheme="minorHAnsi" w:cstheme="minorBidi"/>
              <w:b w:val="0"/>
              <w:noProof/>
              <w:sz w:val="22"/>
            </w:rPr>
          </w:pPr>
          <w:ins w:id="7" w:author="jay" w:date="2017-02-22T17:27:00Z">
            <w:r w:rsidRPr="002E1F0A">
              <w:rPr>
                <w:rStyle w:val="Hyperlink"/>
                <w:noProof/>
              </w:rPr>
              <w:fldChar w:fldCharType="begin"/>
            </w:r>
            <w:r w:rsidR="001B391C" w:rsidRPr="002E1F0A">
              <w:rPr>
                <w:rStyle w:val="Hyperlink"/>
                <w:noProof/>
              </w:rPr>
              <w:instrText xml:space="preserve"> </w:instrText>
            </w:r>
            <w:r w:rsidR="001B391C">
              <w:rPr>
                <w:noProof/>
              </w:rPr>
              <w:instrText>HYPERLINK \l "_Toc475547770"</w:instrText>
            </w:r>
            <w:r w:rsidR="001B391C" w:rsidRPr="002E1F0A">
              <w:rPr>
                <w:rStyle w:val="Hyperlink"/>
                <w:noProof/>
              </w:rPr>
              <w:instrText xml:space="preserve"> </w:instrText>
            </w:r>
            <w:r w:rsidRPr="002E1F0A">
              <w:rPr>
                <w:rStyle w:val="Hyperlink"/>
                <w:noProof/>
              </w:rPr>
              <w:fldChar w:fldCharType="separate"/>
            </w:r>
            <w:r w:rsidR="001B391C" w:rsidRPr="002E1F0A">
              <w:rPr>
                <w:rStyle w:val="Hyperlink"/>
                <w:rFonts w:ascii="Calibri" w:hAnsi="Calibri"/>
                <w:noProof/>
              </w:rPr>
              <w:t>2.</w:t>
            </w:r>
            <w:r w:rsidR="001B391C">
              <w:rPr>
                <w:rFonts w:asciiTheme="minorHAnsi" w:eastAsiaTheme="minorEastAsia" w:hAnsiTheme="minorHAnsi" w:cstheme="minorBidi"/>
                <w:b w:val="0"/>
                <w:noProof/>
                <w:sz w:val="22"/>
              </w:rPr>
              <w:tab/>
            </w:r>
            <w:r w:rsidR="001B391C" w:rsidRPr="002E1F0A">
              <w:rPr>
                <w:rStyle w:val="Hyperlink"/>
                <w:rFonts w:ascii="Calibri" w:hAnsi="Calibri"/>
                <w:noProof/>
              </w:rPr>
              <w:t>Terminology</w:t>
            </w:r>
            <w:r w:rsidR="001B391C">
              <w:rPr>
                <w:noProof/>
                <w:webHidden/>
              </w:rPr>
              <w:tab/>
            </w:r>
            <w:r>
              <w:rPr>
                <w:noProof/>
                <w:webHidden/>
              </w:rPr>
              <w:fldChar w:fldCharType="begin"/>
            </w:r>
            <w:r w:rsidR="001B391C">
              <w:rPr>
                <w:noProof/>
                <w:webHidden/>
              </w:rPr>
              <w:instrText xml:space="preserve"> PAGEREF _Toc475547770 \h </w:instrText>
            </w:r>
          </w:ins>
          <w:r>
            <w:rPr>
              <w:noProof/>
              <w:webHidden/>
            </w:rPr>
          </w:r>
          <w:r>
            <w:rPr>
              <w:noProof/>
              <w:webHidden/>
            </w:rPr>
            <w:fldChar w:fldCharType="separate"/>
          </w:r>
          <w:ins w:id="8" w:author="Jim Marek" w:date="2017-02-27T11:26:00Z">
            <w:r w:rsidR="00F70C5D">
              <w:rPr>
                <w:noProof/>
                <w:webHidden/>
              </w:rPr>
              <w:t>6</w:t>
            </w:r>
          </w:ins>
          <w:ins w:id="9" w:author="jay" w:date="2017-02-22T17:27:00Z">
            <w:del w:id="10" w:author="Jim Marek" w:date="2017-02-27T11:26:00Z">
              <w:r w:rsidR="001B391C" w:rsidDel="00F70C5D">
                <w:rPr>
                  <w:noProof/>
                  <w:webHidden/>
                </w:rPr>
                <w:delText>5</w:delText>
              </w:r>
            </w:del>
            <w:r>
              <w:rPr>
                <w:noProof/>
                <w:webHidden/>
              </w:rPr>
              <w:fldChar w:fldCharType="end"/>
            </w:r>
            <w:r w:rsidRPr="002E1F0A">
              <w:rPr>
                <w:rStyle w:val="Hyperlink"/>
                <w:noProof/>
              </w:rPr>
              <w:fldChar w:fldCharType="end"/>
            </w:r>
          </w:ins>
        </w:p>
        <w:p w14:paraId="59CB3570" w14:textId="77777777" w:rsidR="001B391C" w:rsidRDefault="00E30643">
          <w:pPr>
            <w:pStyle w:val="TOC1"/>
            <w:tabs>
              <w:tab w:val="left" w:pos="1100"/>
              <w:tab w:val="right" w:leader="dot" w:pos="9019"/>
            </w:tabs>
            <w:rPr>
              <w:ins w:id="11" w:author="jay" w:date="2017-02-22T17:27:00Z"/>
              <w:rFonts w:asciiTheme="minorHAnsi" w:eastAsiaTheme="minorEastAsia" w:hAnsiTheme="minorHAnsi" w:cstheme="minorBidi"/>
              <w:b w:val="0"/>
              <w:noProof/>
              <w:sz w:val="22"/>
            </w:rPr>
          </w:pPr>
          <w:ins w:id="12" w:author="jay" w:date="2017-02-22T17:27:00Z">
            <w:r w:rsidRPr="002E1F0A">
              <w:rPr>
                <w:rStyle w:val="Hyperlink"/>
                <w:noProof/>
              </w:rPr>
              <w:fldChar w:fldCharType="begin"/>
            </w:r>
            <w:r w:rsidR="001B391C" w:rsidRPr="002E1F0A">
              <w:rPr>
                <w:rStyle w:val="Hyperlink"/>
                <w:noProof/>
              </w:rPr>
              <w:instrText xml:space="preserve"> </w:instrText>
            </w:r>
            <w:r w:rsidR="001B391C">
              <w:rPr>
                <w:noProof/>
              </w:rPr>
              <w:instrText>HYPERLINK \l "_Toc475547771"</w:instrText>
            </w:r>
            <w:r w:rsidR="001B391C" w:rsidRPr="002E1F0A">
              <w:rPr>
                <w:rStyle w:val="Hyperlink"/>
                <w:noProof/>
              </w:rPr>
              <w:instrText xml:space="preserve"> </w:instrText>
            </w:r>
            <w:r w:rsidRPr="002E1F0A">
              <w:rPr>
                <w:rStyle w:val="Hyperlink"/>
                <w:noProof/>
              </w:rPr>
              <w:fldChar w:fldCharType="separate"/>
            </w:r>
            <w:r w:rsidR="001B391C" w:rsidRPr="002E1F0A">
              <w:rPr>
                <w:rStyle w:val="Hyperlink"/>
                <w:rFonts w:ascii="Calibri" w:hAnsi="Calibri"/>
                <w:noProof/>
              </w:rPr>
              <w:t>3.</w:t>
            </w:r>
            <w:r w:rsidR="001B391C">
              <w:rPr>
                <w:rFonts w:asciiTheme="minorHAnsi" w:eastAsiaTheme="minorEastAsia" w:hAnsiTheme="minorHAnsi" w:cstheme="minorBidi"/>
                <w:b w:val="0"/>
                <w:noProof/>
                <w:sz w:val="22"/>
              </w:rPr>
              <w:tab/>
            </w:r>
            <w:r w:rsidR="001B391C" w:rsidRPr="002E1F0A">
              <w:rPr>
                <w:rStyle w:val="Hyperlink"/>
                <w:rFonts w:ascii="Calibri" w:hAnsi="Calibri"/>
                <w:noProof/>
              </w:rPr>
              <w:t>Project Area Preparation</w:t>
            </w:r>
            <w:r w:rsidR="001B391C">
              <w:rPr>
                <w:noProof/>
                <w:webHidden/>
              </w:rPr>
              <w:tab/>
            </w:r>
            <w:r>
              <w:rPr>
                <w:noProof/>
                <w:webHidden/>
              </w:rPr>
              <w:fldChar w:fldCharType="begin"/>
            </w:r>
            <w:r w:rsidR="001B391C">
              <w:rPr>
                <w:noProof/>
                <w:webHidden/>
              </w:rPr>
              <w:instrText xml:space="preserve"> PAGEREF _Toc475547771 \h </w:instrText>
            </w:r>
          </w:ins>
          <w:r>
            <w:rPr>
              <w:noProof/>
              <w:webHidden/>
            </w:rPr>
          </w:r>
          <w:r>
            <w:rPr>
              <w:noProof/>
              <w:webHidden/>
            </w:rPr>
            <w:fldChar w:fldCharType="separate"/>
          </w:r>
          <w:ins w:id="13" w:author="Jim Marek" w:date="2017-02-27T11:26:00Z">
            <w:r w:rsidR="00F70C5D">
              <w:rPr>
                <w:noProof/>
                <w:webHidden/>
              </w:rPr>
              <w:t>7</w:t>
            </w:r>
          </w:ins>
          <w:ins w:id="14" w:author="jay" w:date="2017-02-22T17:27:00Z">
            <w:del w:id="15" w:author="Jim Marek" w:date="2017-02-27T11:26:00Z">
              <w:r w:rsidR="001B391C" w:rsidDel="00F70C5D">
                <w:rPr>
                  <w:noProof/>
                  <w:webHidden/>
                </w:rPr>
                <w:delText>6</w:delText>
              </w:r>
            </w:del>
            <w:r>
              <w:rPr>
                <w:noProof/>
                <w:webHidden/>
              </w:rPr>
              <w:fldChar w:fldCharType="end"/>
            </w:r>
            <w:r w:rsidRPr="002E1F0A">
              <w:rPr>
                <w:rStyle w:val="Hyperlink"/>
                <w:noProof/>
              </w:rPr>
              <w:fldChar w:fldCharType="end"/>
            </w:r>
          </w:ins>
        </w:p>
        <w:p w14:paraId="63CDED6A" w14:textId="77777777" w:rsidR="001B391C" w:rsidRDefault="00E30643">
          <w:pPr>
            <w:pStyle w:val="TOC2"/>
            <w:tabs>
              <w:tab w:val="left" w:pos="1100"/>
              <w:tab w:val="right" w:leader="dot" w:pos="9019"/>
            </w:tabs>
            <w:rPr>
              <w:ins w:id="16" w:author="jay" w:date="2017-02-22T17:27:00Z"/>
              <w:rFonts w:eastAsiaTheme="minorEastAsia" w:cstheme="minorBidi"/>
              <w:noProof/>
              <w:sz w:val="22"/>
            </w:rPr>
          </w:pPr>
          <w:ins w:id="17" w:author="jay" w:date="2017-02-22T17:27:00Z">
            <w:r w:rsidRPr="002E1F0A">
              <w:rPr>
                <w:rStyle w:val="Hyperlink"/>
                <w:noProof/>
              </w:rPr>
              <w:fldChar w:fldCharType="begin"/>
            </w:r>
            <w:r w:rsidR="001B391C" w:rsidRPr="002E1F0A">
              <w:rPr>
                <w:rStyle w:val="Hyperlink"/>
                <w:noProof/>
              </w:rPr>
              <w:instrText xml:space="preserve"> </w:instrText>
            </w:r>
            <w:r w:rsidR="001B391C">
              <w:rPr>
                <w:noProof/>
              </w:rPr>
              <w:instrText>HYPERLINK \l "_Toc475547772"</w:instrText>
            </w:r>
            <w:r w:rsidR="001B391C" w:rsidRPr="002E1F0A">
              <w:rPr>
                <w:rStyle w:val="Hyperlink"/>
                <w:noProof/>
              </w:rPr>
              <w:instrText xml:space="preserve"> </w:instrText>
            </w:r>
            <w:r w:rsidRPr="002E1F0A">
              <w:rPr>
                <w:rStyle w:val="Hyperlink"/>
                <w:noProof/>
              </w:rPr>
              <w:fldChar w:fldCharType="separate"/>
            </w:r>
            <w:r w:rsidR="001B391C" w:rsidRPr="002E1F0A">
              <w:rPr>
                <w:rStyle w:val="Hyperlink"/>
                <w:noProof/>
              </w:rPr>
              <w:t>3.1</w:t>
            </w:r>
            <w:r w:rsidR="001B391C">
              <w:rPr>
                <w:rFonts w:eastAsiaTheme="minorEastAsia" w:cstheme="minorBidi"/>
                <w:noProof/>
                <w:sz w:val="22"/>
              </w:rPr>
              <w:tab/>
            </w:r>
            <w:r w:rsidR="001B391C" w:rsidRPr="002E1F0A">
              <w:rPr>
                <w:rStyle w:val="Hyperlink"/>
                <w:noProof/>
              </w:rPr>
              <w:t>Defining Timelines and Iterations</w:t>
            </w:r>
            <w:r w:rsidR="001B391C">
              <w:rPr>
                <w:noProof/>
                <w:webHidden/>
              </w:rPr>
              <w:tab/>
            </w:r>
            <w:r>
              <w:rPr>
                <w:noProof/>
                <w:webHidden/>
              </w:rPr>
              <w:fldChar w:fldCharType="begin"/>
            </w:r>
            <w:r w:rsidR="001B391C">
              <w:rPr>
                <w:noProof/>
                <w:webHidden/>
              </w:rPr>
              <w:instrText xml:space="preserve"> PAGEREF _Toc475547772 \h </w:instrText>
            </w:r>
          </w:ins>
          <w:r>
            <w:rPr>
              <w:noProof/>
              <w:webHidden/>
            </w:rPr>
          </w:r>
          <w:r>
            <w:rPr>
              <w:noProof/>
              <w:webHidden/>
            </w:rPr>
            <w:fldChar w:fldCharType="separate"/>
          </w:r>
          <w:ins w:id="18" w:author="Jim Marek" w:date="2017-02-27T11:26:00Z">
            <w:r w:rsidR="00F70C5D">
              <w:rPr>
                <w:noProof/>
                <w:webHidden/>
              </w:rPr>
              <w:t>7</w:t>
            </w:r>
          </w:ins>
          <w:ins w:id="19" w:author="jay" w:date="2017-02-22T17:27:00Z">
            <w:del w:id="20" w:author="Jim Marek" w:date="2017-02-27T11:26:00Z">
              <w:r w:rsidR="001B391C" w:rsidDel="00F70C5D">
                <w:rPr>
                  <w:noProof/>
                  <w:webHidden/>
                </w:rPr>
                <w:delText>6</w:delText>
              </w:r>
            </w:del>
            <w:r>
              <w:rPr>
                <w:noProof/>
                <w:webHidden/>
              </w:rPr>
              <w:fldChar w:fldCharType="end"/>
            </w:r>
            <w:r w:rsidRPr="002E1F0A">
              <w:rPr>
                <w:rStyle w:val="Hyperlink"/>
                <w:noProof/>
              </w:rPr>
              <w:fldChar w:fldCharType="end"/>
            </w:r>
          </w:ins>
        </w:p>
        <w:p w14:paraId="6E19F2A4" w14:textId="77777777" w:rsidR="001B391C" w:rsidRDefault="00E30643">
          <w:pPr>
            <w:pStyle w:val="TOC2"/>
            <w:tabs>
              <w:tab w:val="left" w:pos="1100"/>
              <w:tab w:val="right" w:leader="dot" w:pos="9019"/>
            </w:tabs>
            <w:rPr>
              <w:ins w:id="21" w:author="jay" w:date="2017-02-22T17:27:00Z"/>
              <w:rFonts w:eastAsiaTheme="minorEastAsia" w:cstheme="minorBidi"/>
              <w:noProof/>
              <w:sz w:val="22"/>
            </w:rPr>
          </w:pPr>
          <w:ins w:id="22" w:author="jay" w:date="2017-02-22T17:27:00Z">
            <w:r w:rsidRPr="002E1F0A">
              <w:rPr>
                <w:rStyle w:val="Hyperlink"/>
                <w:noProof/>
              </w:rPr>
              <w:fldChar w:fldCharType="begin"/>
            </w:r>
            <w:r w:rsidR="001B391C" w:rsidRPr="002E1F0A">
              <w:rPr>
                <w:rStyle w:val="Hyperlink"/>
                <w:noProof/>
              </w:rPr>
              <w:instrText xml:space="preserve"> </w:instrText>
            </w:r>
            <w:r w:rsidR="001B391C">
              <w:rPr>
                <w:noProof/>
              </w:rPr>
              <w:instrText>HYPERLINK \l "_Toc475547773"</w:instrText>
            </w:r>
            <w:r w:rsidR="001B391C" w:rsidRPr="002E1F0A">
              <w:rPr>
                <w:rStyle w:val="Hyperlink"/>
                <w:noProof/>
              </w:rPr>
              <w:instrText xml:space="preserve"> </w:instrText>
            </w:r>
            <w:r w:rsidRPr="002E1F0A">
              <w:rPr>
                <w:rStyle w:val="Hyperlink"/>
                <w:noProof/>
              </w:rPr>
              <w:fldChar w:fldCharType="separate"/>
            </w:r>
            <w:r w:rsidR="001B391C" w:rsidRPr="002E1F0A">
              <w:rPr>
                <w:rStyle w:val="Hyperlink"/>
                <w:noProof/>
              </w:rPr>
              <w:t>3.2</w:t>
            </w:r>
            <w:r w:rsidR="001B391C">
              <w:rPr>
                <w:rFonts w:eastAsiaTheme="minorEastAsia" w:cstheme="minorBidi"/>
                <w:noProof/>
                <w:sz w:val="22"/>
              </w:rPr>
              <w:tab/>
            </w:r>
            <w:r w:rsidR="001B391C" w:rsidRPr="002E1F0A">
              <w:rPr>
                <w:rStyle w:val="Hyperlink"/>
                <w:noProof/>
              </w:rPr>
              <w:t>Creating Team Areas</w:t>
            </w:r>
            <w:r w:rsidR="001B391C">
              <w:rPr>
                <w:noProof/>
                <w:webHidden/>
              </w:rPr>
              <w:tab/>
            </w:r>
            <w:r>
              <w:rPr>
                <w:noProof/>
                <w:webHidden/>
              </w:rPr>
              <w:fldChar w:fldCharType="begin"/>
            </w:r>
            <w:r w:rsidR="001B391C">
              <w:rPr>
                <w:noProof/>
                <w:webHidden/>
              </w:rPr>
              <w:instrText xml:space="preserve"> PAGEREF _Toc475547773 \h </w:instrText>
            </w:r>
          </w:ins>
          <w:r>
            <w:rPr>
              <w:noProof/>
              <w:webHidden/>
            </w:rPr>
          </w:r>
          <w:r>
            <w:rPr>
              <w:noProof/>
              <w:webHidden/>
            </w:rPr>
            <w:fldChar w:fldCharType="separate"/>
          </w:r>
          <w:ins w:id="23" w:author="Jim Marek" w:date="2017-02-27T11:26:00Z">
            <w:r w:rsidR="00F70C5D">
              <w:rPr>
                <w:noProof/>
                <w:webHidden/>
              </w:rPr>
              <w:t>9</w:t>
            </w:r>
          </w:ins>
          <w:ins w:id="24" w:author="jay" w:date="2017-02-22T17:27:00Z">
            <w:del w:id="25" w:author="Jim Marek" w:date="2017-02-27T11:26:00Z">
              <w:r w:rsidR="001B391C" w:rsidDel="00F70C5D">
                <w:rPr>
                  <w:noProof/>
                  <w:webHidden/>
                </w:rPr>
                <w:delText>8</w:delText>
              </w:r>
            </w:del>
            <w:r>
              <w:rPr>
                <w:noProof/>
                <w:webHidden/>
              </w:rPr>
              <w:fldChar w:fldCharType="end"/>
            </w:r>
            <w:r w:rsidRPr="002E1F0A">
              <w:rPr>
                <w:rStyle w:val="Hyperlink"/>
                <w:noProof/>
              </w:rPr>
              <w:fldChar w:fldCharType="end"/>
            </w:r>
          </w:ins>
        </w:p>
        <w:p w14:paraId="747E766F" w14:textId="77777777" w:rsidR="001B391C" w:rsidRDefault="00E30643">
          <w:pPr>
            <w:pStyle w:val="TOC2"/>
            <w:tabs>
              <w:tab w:val="left" w:pos="1100"/>
              <w:tab w:val="right" w:leader="dot" w:pos="9019"/>
            </w:tabs>
            <w:rPr>
              <w:ins w:id="26" w:author="jay" w:date="2017-02-22T17:27:00Z"/>
              <w:rFonts w:eastAsiaTheme="minorEastAsia" w:cstheme="minorBidi"/>
              <w:noProof/>
              <w:sz w:val="22"/>
            </w:rPr>
          </w:pPr>
          <w:ins w:id="27" w:author="jay" w:date="2017-02-22T17:27:00Z">
            <w:r w:rsidRPr="002E1F0A">
              <w:rPr>
                <w:rStyle w:val="Hyperlink"/>
                <w:noProof/>
              </w:rPr>
              <w:fldChar w:fldCharType="begin"/>
            </w:r>
            <w:r w:rsidR="001B391C" w:rsidRPr="002E1F0A">
              <w:rPr>
                <w:rStyle w:val="Hyperlink"/>
                <w:noProof/>
              </w:rPr>
              <w:instrText xml:space="preserve"> </w:instrText>
            </w:r>
            <w:r w:rsidR="001B391C">
              <w:rPr>
                <w:noProof/>
              </w:rPr>
              <w:instrText>HYPERLINK \l "_Toc475547774"</w:instrText>
            </w:r>
            <w:r w:rsidR="001B391C" w:rsidRPr="002E1F0A">
              <w:rPr>
                <w:rStyle w:val="Hyperlink"/>
                <w:noProof/>
              </w:rPr>
              <w:instrText xml:space="preserve"> </w:instrText>
            </w:r>
            <w:r w:rsidRPr="002E1F0A">
              <w:rPr>
                <w:rStyle w:val="Hyperlink"/>
                <w:noProof/>
              </w:rPr>
              <w:fldChar w:fldCharType="separate"/>
            </w:r>
            <w:r w:rsidR="001B391C" w:rsidRPr="002E1F0A">
              <w:rPr>
                <w:rStyle w:val="Hyperlink"/>
                <w:noProof/>
              </w:rPr>
              <w:t>3.3</w:t>
            </w:r>
            <w:r w:rsidR="001B391C">
              <w:rPr>
                <w:rFonts w:eastAsiaTheme="minorEastAsia" w:cstheme="minorBidi"/>
                <w:noProof/>
                <w:sz w:val="22"/>
              </w:rPr>
              <w:tab/>
            </w:r>
            <w:r w:rsidR="001B391C" w:rsidRPr="002E1F0A">
              <w:rPr>
                <w:rStyle w:val="Hyperlink"/>
                <w:noProof/>
              </w:rPr>
              <w:t>Defining Roles</w:t>
            </w:r>
            <w:r w:rsidR="001B391C">
              <w:rPr>
                <w:noProof/>
                <w:webHidden/>
              </w:rPr>
              <w:tab/>
            </w:r>
            <w:r>
              <w:rPr>
                <w:noProof/>
                <w:webHidden/>
              </w:rPr>
              <w:fldChar w:fldCharType="begin"/>
            </w:r>
            <w:r w:rsidR="001B391C">
              <w:rPr>
                <w:noProof/>
                <w:webHidden/>
              </w:rPr>
              <w:instrText xml:space="preserve"> PAGEREF _Toc475547774 \h </w:instrText>
            </w:r>
          </w:ins>
          <w:r>
            <w:rPr>
              <w:noProof/>
              <w:webHidden/>
            </w:rPr>
          </w:r>
          <w:r>
            <w:rPr>
              <w:noProof/>
              <w:webHidden/>
            </w:rPr>
            <w:fldChar w:fldCharType="separate"/>
          </w:r>
          <w:ins w:id="28" w:author="Jim Marek" w:date="2017-02-27T11:26:00Z">
            <w:r w:rsidR="00F70C5D">
              <w:rPr>
                <w:noProof/>
                <w:webHidden/>
              </w:rPr>
              <w:t>10</w:t>
            </w:r>
          </w:ins>
          <w:ins w:id="29" w:author="jay" w:date="2017-02-22T17:27:00Z">
            <w:del w:id="30" w:author="Jim Marek" w:date="2017-02-27T11:26:00Z">
              <w:r w:rsidR="001B391C" w:rsidDel="00F70C5D">
                <w:rPr>
                  <w:noProof/>
                  <w:webHidden/>
                </w:rPr>
                <w:delText>9</w:delText>
              </w:r>
            </w:del>
            <w:r>
              <w:rPr>
                <w:noProof/>
                <w:webHidden/>
              </w:rPr>
              <w:fldChar w:fldCharType="end"/>
            </w:r>
            <w:r w:rsidRPr="002E1F0A">
              <w:rPr>
                <w:rStyle w:val="Hyperlink"/>
                <w:noProof/>
              </w:rPr>
              <w:fldChar w:fldCharType="end"/>
            </w:r>
          </w:ins>
        </w:p>
        <w:p w14:paraId="32928014" w14:textId="77777777" w:rsidR="001B391C" w:rsidRDefault="00E30643">
          <w:pPr>
            <w:pStyle w:val="TOC2"/>
            <w:tabs>
              <w:tab w:val="left" w:pos="1100"/>
              <w:tab w:val="right" w:leader="dot" w:pos="9019"/>
            </w:tabs>
            <w:rPr>
              <w:ins w:id="31" w:author="jay" w:date="2017-02-22T17:27:00Z"/>
              <w:rFonts w:eastAsiaTheme="minorEastAsia" w:cstheme="minorBidi"/>
              <w:noProof/>
              <w:sz w:val="22"/>
            </w:rPr>
          </w:pPr>
          <w:ins w:id="32" w:author="jay" w:date="2017-02-22T17:27:00Z">
            <w:r w:rsidRPr="002E1F0A">
              <w:rPr>
                <w:rStyle w:val="Hyperlink"/>
                <w:noProof/>
              </w:rPr>
              <w:fldChar w:fldCharType="begin"/>
            </w:r>
            <w:r w:rsidR="001B391C" w:rsidRPr="002E1F0A">
              <w:rPr>
                <w:rStyle w:val="Hyperlink"/>
                <w:noProof/>
              </w:rPr>
              <w:instrText xml:space="preserve"> </w:instrText>
            </w:r>
            <w:r w:rsidR="001B391C">
              <w:rPr>
                <w:noProof/>
              </w:rPr>
              <w:instrText>HYPERLINK \l "_Toc475547775"</w:instrText>
            </w:r>
            <w:r w:rsidR="001B391C" w:rsidRPr="002E1F0A">
              <w:rPr>
                <w:rStyle w:val="Hyperlink"/>
                <w:noProof/>
              </w:rPr>
              <w:instrText xml:space="preserve"> </w:instrText>
            </w:r>
            <w:r w:rsidRPr="002E1F0A">
              <w:rPr>
                <w:rStyle w:val="Hyperlink"/>
                <w:noProof/>
              </w:rPr>
              <w:fldChar w:fldCharType="separate"/>
            </w:r>
            <w:r w:rsidR="001B391C" w:rsidRPr="002E1F0A">
              <w:rPr>
                <w:rStyle w:val="Hyperlink"/>
                <w:noProof/>
              </w:rPr>
              <w:t>3.4</w:t>
            </w:r>
            <w:r w:rsidR="001B391C">
              <w:rPr>
                <w:rFonts w:eastAsiaTheme="minorEastAsia" w:cstheme="minorBidi"/>
                <w:noProof/>
                <w:sz w:val="22"/>
              </w:rPr>
              <w:tab/>
            </w:r>
            <w:r w:rsidR="001B391C" w:rsidRPr="002E1F0A">
              <w:rPr>
                <w:rStyle w:val="Hyperlink"/>
                <w:noProof/>
              </w:rPr>
              <w:t>Defining Releases</w:t>
            </w:r>
            <w:r w:rsidR="001B391C">
              <w:rPr>
                <w:noProof/>
                <w:webHidden/>
              </w:rPr>
              <w:tab/>
            </w:r>
            <w:r>
              <w:rPr>
                <w:noProof/>
                <w:webHidden/>
              </w:rPr>
              <w:fldChar w:fldCharType="begin"/>
            </w:r>
            <w:r w:rsidR="001B391C">
              <w:rPr>
                <w:noProof/>
                <w:webHidden/>
              </w:rPr>
              <w:instrText xml:space="preserve"> PAGEREF _Toc475547775 \h </w:instrText>
            </w:r>
          </w:ins>
          <w:r>
            <w:rPr>
              <w:noProof/>
              <w:webHidden/>
            </w:rPr>
          </w:r>
          <w:r>
            <w:rPr>
              <w:noProof/>
              <w:webHidden/>
            </w:rPr>
            <w:fldChar w:fldCharType="separate"/>
          </w:r>
          <w:ins w:id="33" w:author="Jim Marek" w:date="2017-02-27T11:26:00Z">
            <w:r w:rsidR="00F70C5D">
              <w:rPr>
                <w:noProof/>
                <w:webHidden/>
              </w:rPr>
              <w:t>11</w:t>
            </w:r>
          </w:ins>
          <w:ins w:id="34" w:author="jay" w:date="2017-02-22T17:27:00Z">
            <w:del w:id="35" w:author="Jim Marek" w:date="2017-02-27T11:26:00Z">
              <w:r w:rsidR="001B391C" w:rsidDel="00F70C5D">
                <w:rPr>
                  <w:noProof/>
                  <w:webHidden/>
                </w:rPr>
                <w:delText>10</w:delText>
              </w:r>
            </w:del>
            <w:r>
              <w:rPr>
                <w:noProof/>
                <w:webHidden/>
              </w:rPr>
              <w:fldChar w:fldCharType="end"/>
            </w:r>
            <w:r w:rsidRPr="002E1F0A">
              <w:rPr>
                <w:rStyle w:val="Hyperlink"/>
                <w:noProof/>
              </w:rPr>
              <w:fldChar w:fldCharType="end"/>
            </w:r>
          </w:ins>
        </w:p>
        <w:p w14:paraId="39484D91" w14:textId="77777777" w:rsidR="001B391C" w:rsidRDefault="00E30643">
          <w:pPr>
            <w:pStyle w:val="TOC2"/>
            <w:tabs>
              <w:tab w:val="left" w:pos="1100"/>
              <w:tab w:val="right" w:leader="dot" w:pos="9019"/>
            </w:tabs>
            <w:rPr>
              <w:ins w:id="36" w:author="jay" w:date="2017-02-22T17:27:00Z"/>
              <w:rFonts w:eastAsiaTheme="minorEastAsia" w:cstheme="minorBidi"/>
              <w:noProof/>
              <w:sz w:val="22"/>
            </w:rPr>
          </w:pPr>
          <w:ins w:id="37" w:author="jay" w:date="2017-02-22T17:27:00Z">
            <w:r w:rsidRPr="002E1F0A">
              <w:rPr>
                <w:rStyle w:val="Hyperlink"/>
                <w:noProof/>
              </w:rPr>
              <w:fldChar w:fldCharType="begin"/>
            </w:r>
            <w:r w:rsidR="001B391C" w:rsidRPr="002E1F0A">
              <w:rPr>
                <w:rStyle w:val="Hyperlink"/>
                <w:noProof/>
              </w:rPr>
              <w:instrText xml:space="preserve"> </w:instrText>
            </w:r>
            <w:r w:rsidR="001B391C">
              <w:rPr>
                <w:noProof/>
              </w:rPr>
              <w:instrText>HYPERLINK \l "_Toc475547776"</w:instrText>
            </w:r>
            <w:r w:rsidR="001B391C" w:rsidRPr="002E1F0A">
              <w:rPr>
                <w:rStyle w:val="Hyperlink"/>
                <w:noProof/>
              </w:rPr>
              <w:instrText xml:space="preserve"> </w:instrText>
            </w:r>
            <w:r w:rsidRPr="002E1F0A">
              <w:rPr>
                <w:rStyle w:val="Hyperlink"/>
                <w:noProof/>
              </w:rPr>
              <w:fldChar w:fldCharType="separate"/>
            </w:r>
            <w:r w:rsidR="001B391C" w:rsidRPr="002E1F0A">
              <w:rPr>
                <w:rStyle w:val="Hyperlink"/>
                <w:noProof/>
              </w:rPr>
              <w:t>3.5</w:t>
            </w:r>
            <w:r w:rsidR="001B391C">
              <w:rPr>
                <w:rFonts w:eastAsiaTheme="minorEastAsia" w:cstheme="minorBidi"/>
                <w:noProof/>
                <w:sz w:val="22"/>
              </w:rPr>
              <w:tab/>
            </w:r>
            <w:r w:rsidR="001B391C" w:rsidRPr="002E1F0A">
              <w:rPr>
                <w:rStyle w:val="Hyperlink"/>
                <w:noProof/>
              </w:rPr>
              <w:t>Defining Categories</w:t>
            </w:r>
            <w:r w:rsidR="001B391C">
              <w:rPr>
                <w:noProof/>
                <w:webHidden/>
              </w:rPr>
              <w:tab/>
            </w:r>
            <w:r>
              <w:rPr>
                <w:noProof/>
                <w:webHidden/>
              </w:rPr>
              <w:fldChar w:fldCharType="begin"/>
            </w:r>
            <w:r w:rsidR="001B391C">
              <w:rPr>
                <w:noProof/>
                <w:webHidden/>
              </w:rPr>
              <w:instrText xml:space="preserve"> PAGEREF _Toc475547776 \h </w:instrText>
            </w:r>
          </w:ins>
          <w:r>
            <w:rPr>
              <w:noProof/>
              <w:webHidden/>
            </w:rPr>
          </w:r>
          <w:r>
            <w:rPr>
              <w:noProof/>
              <w:webHidden/>
            </w:rPr>
            <w:fldChar w:fldCharType="separate"/>
          </w:r>
          <w:ins w:id="38" w:author="Jim Marek" w:date="2017-02-27T11:26:00Z">
            <w:r w:rsidR="00F70C5D">
              <w:rPr>
                <w:noProof/>
                <w:webHidden/>
              </w:rPr>
              <w:t>12</w:t>
            </w:r>
          </w:ins>
          <w:ins w:id="39" w:author="jay" w:date="2017-02-22T17:27:00Z">
            <w:del w:id="40" w:author="Jim Marek" w:date="2017-02-27T11:26:00Z">
              <w:r w:rsidR="001B391C" w:rsidDel="00F70C5D">
                <w:rPr>
                  <w:noProof/>
                  <w:webHidden/>
                </w:rPr>
                <w:delText>11</w:delText>
              </w:r>
            </w:del>
            <w:r>
              <w:rPr>
                <w:noProof/>
                <w:webHidden/>
              </w:rPr>
              <w:fldChar w:fldCharType="end"/>
            </w:r>
            <w:r w:rsidRPr="002E1F0A">
              <w:rPr>
                <w:rStyle w:val="Hyperlink"/>
                <w:noProof/>
              </w:rPr>
              <w:fldChar w:fldCharType="end"/>
            </w:r>
          </w:ins>
        </w:p>
        <w:p w14:paraId="25D48666" w14:textId="77777777" w:rsidR="001B391C" w:rsidRDefault="00E30643">
          <w:pPr>
            <w:pStyle w:val="TOC2"/>
            <w:tabs>
              <w:tab w:val="left" w:pos="1100"/>
              <w:tab w:val="right" w:leader="dot" w:pos="9019"/>
            </w:tabs>
            <w:rPr>
              <w:ins w:id="41" w:author="jay" w:date="2017-02-22T17:27:00Z"/>
              <w:rFonts w:eastAsiaTheme="minorEastAsia" w:cstheme="minorBidi"/>
              <w:noProof/>
              <w:sz w:val="22"/>
            </w:rPr>
          </w:pPr>
          <w:ins w:id="42" w:author="jay" w:date="2017-02-22T17:27:00Z">
            <w:r w:rsidRPr="002E1F0A">
              <w:rPr>
                <w:rStyle w:val="Hyperlink"/>
                <w:noProof/>
              </w:rPr>
              <w:fldChar w:fldCharType="begin"/>
            </w:r>
            <w:r w:rsidR="001B391C" w:rsidRPr="002E1F0A">
              <w:rPr>
                <w:rStyle w:val="Hyperlink"/>
                <w:noProof/>
              </w:rPr>
              <w:instrText xml:space="preserve"> </w:instrText>
            </w:r>
            <w:r w:rsidR="001B391C">
              <w:rPr>
                <w:noProof/>
              </w:rPr>
              <w:instrText>HYPERLINK \l "_Toc475547777"</w:instrText>
            </w:r>
            <w:r w:rsidR="001B391C" w:rsidRPr="002E1F0A">
              <w:rPr>
                <w:rStyle w:val="Hyperlink"/>
                <w:noProof/>
              </w:rPr>
              <w:instrText xml:space="preserve"> </w:instrText>
            </w:r>
            <w:r w:rsidRPr="002E1F0A">
              <w:rPr>
                <w:rStyle w:val="Hyperlink"/>
                <w:noProof/>
              </w:rPr>
              <w:fldChar w:fldCharType="separate"/>
            </w:r>
            <w:r w:rsidR="001B391C" w:rsidRPr="002E1F0A">
              <w:rPr>
                <w:rStyle w:val="Hyperlink"/>
                <w:noProof/>
              </w:rPr>
              <w:t>3.6</w:t>
            </w:r>
            <w:r w:rsidR="001B391C">
              <w:rPr>
                <w:rFonts w:eastAsiaTheme="minorEastAsia" w:cstheme="minorBidi"/>
                <w:noProof/>
                <w:sz w:val="22"/>
              </w:rPr>
              <w:tab/>
            </w:r>
            <w:r w:rsidR="001B391C" w:rsidRPr="002E1F0A">
              <w:rPr>
                <w:rStyle w:val="Hyperlink"/>
                <w:noProof/>
              </w:rPr>
              <w:t>Defining Work Item Types</w:t>
            </w:r>
            <w:r w:rsidR="001B391C">
              <w:rPr>
                <w:noProof/>
                <w:webHidden/>
              </w:rPr>
              <w:tab/>
            </w:r>
            <w:r>
              <w:rPr>
                <w:noProof/>
                <w:webHidden/>
              </w:rPr>
              <w:fldChar w:fldCharType="begin"/>
            </w:r>
            <w:r w:rsidR="001B391C">
              <w:rPr>
                <w:noProof/>
                <w:webHidden/>
              </w:rPr>
              <w:instrText xml:space="preserve"> PAGEREF _Toc475547777 \h </w:instrText>
            </w:r>
          </w:ins>
          <w:r>
            <w:rPr>
              <w:noProof/>
              <w:webHidden/>
            </w:rPr>
          </w:r>
          <w:r>
            <w:rPr>
              <w:noProof/>
              <w:webHidden/>
            </w:rPr>
            <w:fldChar w:fldCharType="separate"/>
          </w:r>
          <w:ins w:id="43" w:author="Jim Marek" w:date="2017-02-27T11:26:00Z">
            <w:r w:rsidR="00F70C5D">
              <w:rPr>
                <w:noProof/>
                <w:webHidden/>
              </w:rPr>
              <w:t>14</w:t>
            </w:r>
          </w:ins>
          <w:ins w:id="44" w:author="jay" w:date="2017-02-22T17:27:00Z">
            <w:del w:id="45" w:author="Jim Marek" w:date="2017-02-27T11:26:00Z">
              <w:r w:rsidR="001B391C" w:rsidDel="00F70C5D">
                <w:rPr>
                  <w:noProof/>
                  <w:webHidden/>
                </w:rPr>
                <w:delText>13</w:delText>
              </w:r>
            </w:del>
            <w:r>
              <w:rPr>
                <w:noProof/>
                <w:webHidden/>
              </w:rPr>
              <w:fldChar w:fldCharType="end"/>
            </w:r>
            <w:r w:rsidRPr="002E1F0A">
              <w:rPr>
                <w:rStyle w:val="Hyperlink"/>
                <w:noProof/>
              </w:rPr>
              <w:fldChar w:fldCharType="end"/>
            </w:r>
          </w:ins>
        </w:p>
        <w:p w14:paraId="6534BEE9" w14:textId="77777777" w:rsidR="001B391C" w:rsidRDefault="00E30643">
          <w:pPr>
            <w:pStyle w:val="TOC1"/>
            <w:tabs>
              <w:tab w:val="left" w:pos="1100"/>
              <w:tab w:val="right" w:leader="dot" w:pos="9019"/>
            </w:tabs>
            <w:rPr>
              <w:ins w:id="46" w:author="jay" w:date="2017-02-22T17:27:00Z"/>
              <w:rFonts w:asciiTheme="minorHAnsi" w:eastAsiaTheme="minorEastAsia" w:hAnsiTheme="minorHAnsi" w:cstheme="minorBidi"/>
              <w:b w:val="0"/>
              <w:noProof/>
              <w:sz w:val="22"/>
            </w:rPr>
          </w:pPr>
          <w:ins w:id="47" w:author="jay" w:date="2017-02-22T17:27:00Z">
            <w:r w:rsidRPr="002E1F0A">
              <w:rPr>
                <w:rStyle w:val="Hyperlink"/>
                <w:noProof/>
              </w:rPr>
              <w:fldChar w:fldCharType="begin"/>
            </w:r>
            <w:r w:rsidR="001B391C" w:rsidRPr="002E1F0A">
              <w:rPr>
                <w:rStyle w:val="Hyperlink"/>
                <w:noProof/>
              </w:rPr>
              <w:instrText xml:space="preserve"> </w:instrText>
            </w:r>
            <w:r w:rsidR="001B391C">
              <w:rPr>
                <w:noProof/>
              </w:rPr>
              <w:instrText>HYPERLINK \l "_Toc475547778"</w:instrText>
            </w:r>
            <w:r w:rsidR="001B391C" w:rsidRPr="002E1F0A">
              <w:rPr>
                <w:rStyle w:val="Hyperlink"/>
                <w:noProof/>
              </w:rPr>
              <w:instrText xml:space="preserve"> </w:instrText>
            </w:r>
            <w:r w:rsidRPr="002E1F0A">
              <w:rPr>
                <w:rStyle w:val="Hyperlink"/>
                <w:noProof/>
              </w:rPr>
              <w:fldChar w:fldCharType="separate"/>
            </w:r>
            <w:r w:rsidR="001B391C" w:rsidRPr="002E1F0A">
              <w:rPr>
                <w:rStyle w:val="Hyperlink"/>
                <w:rFonts w:ascii="Calibri" w:hAnsi="Calibri"/>
                <w:noProof/>
              </w:rPr>
              <w:t>4.</w:t>
            </w:r>
            <w:r w:rsidR="001B391C">
              <w:rPr>
                <w:rFonts w:asciiTheme="minorHAnsi" w:eastAsiaTheme="minorEastAsia" w:hAnsiTheme="minorHAnsi" w:cstheme="minorBidi"/>
                <w:b w:val="0"/>
                <w:noProof/>
                <w:sz w:val="22"/>
              </w:rPr>
              <w:tab/>
            </w:r>
            <w:r w:rsidR="001B391C" w:rsidRPr="002E1F0A">
              <w:rPr>
                <w:rStyle w:val="Hyperlink"/>
                <w:rFonts w:ascii="Calibri" w:hAnsi="Calibri"/>
                <w:noProof/>
              </w:rPr>
              <w:t>Configuration and Change Management</w:t>
            </w:r>
            <w:r w:rsidR="001B391C">
              <w:rPr>
                <w:noProof/>
                <w:webHidden/>
              </w:rPr>
              <w:tab/>
            </w:r>
            <w:r>
              <w:rPr>
                <w:noProof/>
                <w:webHidden/>
              </w:rPr>
              <w:fldChar w:fldCharType="begin"/>
            </w:r>
            <w:r w:rsidR="001B391C">
              <w:rPr>
                <w:noProof/>
                <w:webHidden/>
              </w:rPr>
              <w:instrText xml:space="preserve"> PAGEREF _Toc475547778 \h </w:instrText>
            </w:r>
          </w:ins>
          <w:r>
            <w:rPr>
              <w:noProof/>
              <w:webHidden/>
            </w:rPr>
          </w:r>
          <w:r>
            <w:rPr>
              <w:noProof/>
              <w:webHidden/>
            </w:rPr>
            <w:fldChar w:fldCharType="separate"/>
          </w:r>
          <w:ins w:id="48" w:author="Jim Marek" w:date="2017-02-27T11:26:00Z">
            <w:r w:rsidR="00F70C5D">
              <w:rPr>
                <w:noProof/>
                <w:webHidden/>
              </w:rPr>
              <w:t>16</w:t>
            </w:r>
          </w:ins>
          <w:ins w:id="49" w:author="jay" w:date="2017-02-22T17:27:00Z">
            <w:del w:id="50" w:author="Jim Marek" w:date="2017-02-27T11:26:00Z">
              <w:r w:rsidR="001B391C" w:rsidDel="00F70C5D">
                <w:rPr>
                  <w:noProof/>
                  <w:webHidden/>
                </w:rPr>
                <w:delText>15</w:delText>
              </w:r>
            </w:del>
            <w:r>
              <w:rPr>
                <w:noProof/>
                <w:webHidden/>
              </w:rPr>
              <w:fldChar w:fldCharType="end"/>
            </w:r>
            <w:r w:rsidRPr="002E1F0A">
              <w:rPr>
                <w:rStyle w:val="Hyperlink"/>
                <w:noProof/>
              </w:rPr>
              <w:fldChar w:fldCharType="end"/>
            </w:r>
          </w:ins>
        </w:p>
        <w:p w14:paraId="338CD1E7" w14:textId="77777777" w:rsidR="001B391C" w:rsidRDefault="00E30643">
          <w:pPr>
            <w:pStyle w:val="TOC2"/>
            <w:tabs>
              <w:tab w:val="left" w:pos="1100"/>
              <w:tab w:val="right" w:leader="dot" w:pos="9019"/>
            </w:tabs>
            <w:rPr>
              <w:ins w:id="51" w:author="jay" w:date="2017-02-22T17:27:00Z"/>
              <w:rFonts w:eastAsiaTheme="minorEastAsia" w:cstheme="minorBidi"/>
              <w:noProof/>
              <w:sz w:val="22"/>
            </w:rPr>
          </w:pPr>
          <w:ins w:id="52" w:author="jay" w:date="2017-02-22T17:27:00Z">
            <w:r w:rsidRPr="002E1F0A">
              <w:rPr>
                <w:rStyle w:val="Hyperlink"/>
                <w:noProof/>
              </w:rPr>
              <w:fldChar w:fldCharType="begin"/>
            </w:r>
            <w:r w:rsidR="001B391C" w:rsidRPr="002E1F0A">
              <w:rPr>
                <w:rStyle w:val="Hyperlink"/>
                <w:noProof/>
              </w:rPr>
              <w:instrText xml:space="preserve"> </w:instrText>
            </w:r>
            <w:r w:rsidR="001B391C">
              <w:rPr>
                <w:noProof/>
              </w:rPr>
              <w:instrText>HYPERLINK \l "_Toc475547779"</w:instrText>
            </w:r>
            <w:r w:rsidR="001B391C" w:rsidRPr="002E1F0A">
              <w:rPr>
                <w:rStyle w:val="Hyperlink"/>
                <w:noProof/>
              </w:rPr>
              <w:instrText xml:space="preserve"> </w:instrText>
            </w:r>
            <w:r w:rsidRPr="002E1F0A">
              <w:rPr>
                <w:rStyle w:val="Hyperlink"/>
                <w:noProof/>
              </w:rPr>
              <w:fldChar w:fldCharType="separate"/>
            </w:r>
            <w:r w:rsidR="001B391C" w:rsidRPr="002E1F0A">
              <w:rPr>
                <w:rStyle w:val="Hyperlink"/>
                <w:noProof/>
              </w:rPr>
              <w:t>4.1</w:t>
            </w:r>
            <w:r w:rsidR="001B391C">
              <w:rPr>
                <w:rFonts w:eastAsiaTheme="minorEastAsia" w:cstheme="minorBidi"/>
                <w:noProof/>
                <w:sz w:val="22"/>
              </w:rPr>
              <w:tab/>
            </w:r>
            <w:r w:rsidR="001B391C" w:rsidRPr="002E1F0A">
              <w:rPr>
                <w:rStyle w:val="Hyperlink"/>
                <w:noProof/>
              </w:rPr>
              <w:t>Creating Work Items</w:t>
            </w:r>
            <w:r w:rsidR="001B391C">
              <w:rPr>
                <w:noProof/>
                <w:webHidden/>
              </w:rPr>
              <w:tab/>
            </w:r>
            <w:r>
              <w:rPr>
                <w:noProof/>
                <w:webHidden/>
              </w:rPr>
              <w:fldChar w:fldCharType="begin"/>
            </w:r>
            <w:r w:rsidR="001B391C">
              <w:rPr>
                <w:noProof/>
                <w:webHidden/>
              </w:rPr>
              <w:instrText xml:space="preserve"> PAGEREF _Toc475547779 \h </w:instrText>
            </w:r>
          </w:ins>
          <w:r>
            <w:rPr>
              <w:noProof/>
              <w:webHidden/>
            </w:rPr>
          </w:r>
          <w:r>
            <w:rPr>
              <w:noProof/>
              <w:webHidden/>
            </w:rPr>
            <w:fldChar w:fldCharType="separate"/>
          </w:r>
          <w:ins w:id="53" w:author="Jim Marek" w:date="2017-02-27T11:26:00Z">
            <w:r w:rsidR="00F70C5D">
              <w:rPr>
                <w:noProof/>
                <w:webHidden/>
              </w:rPr>
              <w:t>16</w:t>
            </w:r>
          </w:ins>
          <w:ins w:id="54" w:author="jay" w:date="2017-02-22T17:27:00Z">
            <w:del w:id="55" w:author="Jim Marek" w:date="2017-02-27T11:26:00Z">
              <w:r w:rsidR="001B391C" w:rsidDel="00F70C5D">
                <w:rPr>
                  <w:noProof/>
                  <w:webHidden/>
                </w:rPr>
                <w:delText>15</w:delText>
              </w:r>
            </w:del>
            <w:r>
              <w:rPr>
                <w:noProof/>
                <w:webHidden/>
              </w:rPr>
              <w:fldChar w:fldCharType="end"/>
            </w:r>
            <w:r w:rsidRPr="002E1F0A">
              <w:rPr>
                <w:rStyle w:val="Hyperlink"/>
                <w:noProof/>
              </w:rPr>
              <w:fldChar w:fldCharType="end"/>
            </w:r>
          </w:ins>
        </w:p>
        <w:p w14:paraId="3C5D5BEA" w14:textId="77777777" w:rsidR="001B391C" w:rsidRDefault="00E30643">
          <w:pPr>
            <w:pStyle w:val="TOC2"/>
            <w:tabs>
              <w:tab w:val="left" w:pos="1100"/>
              <w:tab w:val="right" w:leader="dot" w:pos="9019"/>
            </w:tabs>
            <w:rPr>
              <w:ins w:id="56" w:author="jay" w:date="2017-02-22T17:27:00Z"/>
              <w:rFonts w:eastAsiaTheme="minorEastAsia" w:cstheme="minorBidi"/>
              <w:noProof/>
              <w:sz w:val="22"/>
            </w:rPr>
          </w:pPr>
          <w:ins w:id="57" w:author="jay" w:date="2017-02-22T17:27:00Z">
            <w:r w:rsidRPr="002E1F0A">
              <w:rPr>
                <w:rStyle w:val="Hyperlink"/>
                <w:noProof/>
              </w:rPr>
              <w:fldChar w:fldCharType="begin"/>
            </w:r>
            <w:r w:rsidR="001B391C" w:rsidRPr="002E1F0A">
              <w:rPr>
                <w:rStyle w:val="Hyperlink"/>
                <w:noProof/>
              </w:rPr>
              <w:instrText xml:space="preserve"> </w:instrText>
            </w:r>
            <w:r w:rsidR="001B391C">
              <w:rPr>
                <w:noProof/>
              </w:rPr>
              <w:instrText>HYPERLINK \l "_Toc475547780"</w:instrText>
            </w:r>
            <w:r w:rsidR="001B391C" w:rsidRPr="002E1F0A">
              <w:rPr>
                <w:rStyle w:val="Hyperlink"/>
                <w:noProof/>
              </w:rPr>
              <w:instrText xml:space="preserve"> </w:instrText>
            </w:r>
            <w:r w:rsidRPr="002E1F0A">
              <w:rPr>
                <w:rStyle w:val="Hyperlink"/>
                <w:noProof/>
              </w:rPr>
              <w:fldChar w:fldCharType="separate"/>
            </w:r>
            <w:r w:rsidR="001B391C" w:rsidRPr="002E1F0A">
              <w:rPr>
                <w:rStyle w:val="Hyperlink"/>
                <w:noProof/>
              </w:rPr>
              <w:t>4.2</w:t>
            </w:r>
            <w:r w:rsidR="001B391C">
              <w:rPr>
                <w:rFonts w:eastAsiaTheme="minorEastAsia" w:cstheme="minorBidi"/>
                <w:noProof/>
                <w:sz w:val="22"/>
              </w:rPr>
              <w:tab/>
            </w:r>
            <w:r w:rsidR="001B391C" w:rsidRPr="002E1F0A">
              <w:rPr>
                <w:rStyle w:val="Hyperlink"/>
                <w:noProof/>
              </w:rPr>
              <w:t>Assigning Work Items</w:t>
            </w:r>
            <w:r w:rsidR="001B391C">
              <w:rPr>
                <w:noProof/>
                <w:webHidden/>
              </w:rPr>
              <w:tab/>
            </w:r>
            <w:r>
              <w:rPr>
                <w:noProof/>
                <w:webHidden/>
              </w:rPr>
              <w:fldChar w:fldCharType="begin"/>
            </w:r>
            <w:r w:rsidR="001B391C">
              <w:rPr>
                <w:noProof/>
                <w:webHidden/>
              </w:rPr>
              <w:instrText xml:space="preserve"> PAGEREF _Toc475547780 \h </w:instrText>
            </w:r>
          </w:ins>
          <w:r>
            <w:rPr>
              <w:noProof/>
              <w:webHidden/>
            </w:rPr>
          </w:r>
          <w:r>
            <w:rPr>
              <w:noProof/>
              <w:webHidden/>
            </w:rPr>
            <w:fldChar w:fldCharType="separate"/>
          </w:r>
          <w:ins w:id="58" w:author="Jim Marek" w:date="2017-02-27T11:26:00Z">
            <w:r w:rsidR="00F70C5D">
              <w:rPr>
                <w:noProof/>
                <w:webHidden/>
              </w:rPr>
              <w:t>19</w:t>
            </w:r>
          </w:ins>
          <w:ins w:id="59" w:author="jay" w:date="2017-02-22T17:27:00Z">
            <w:del w:id="60" w:author="Jim Marek" w:date="2017-02-27T11:26:00Z">
              <w:r w:rsidR="001B391C" w:rsidDel="00F70C5D">
                <w:rPr>
                  <w:noProof/>
                  <w:webHidden/>
                </w:rPr>
                <w:delText>18</w:delText>
              </w:r>
            </w:del>
            <w:r>
              <w:rPr>
                <w:noProof/>
                <w:webHidden/>
              </w:rPr>
              <w:fldChar w:fldCharType="end"/>
            </w:r>
            <w:r w:rsidRPr="002E1F0A">
              <w:rPr>
                <w:rStyle w:val="Hyperlink"/>
                <w:noProof/>
              </w:rPr>
              <w:fldChar w:fldCharType="end"/>
            </w:r>
          </w:ins>
        </w:p>
        <w:p w14:paraId="649C0768" w14:textId="77777777" w:rsidR="001B391C" w:rsidRDefault="00E30643">
          <w:pPr>
            <w:pStyle w:val="TOC2"/>
            <w:tabs>
              <w:tab w:val="left" w:pos="1100"/>
              <w:tab w:val="right" w:leader="dot" w:pos="9019"/>
            </w:tabs>
            <w:rPr>
              <w:ins w:id="61" w:author="jay" w:date="2017-02-22T17:27:00Z"/>
              <w:rFonts w:eastAsiaTheme="minorEastAsia" w:cstheme="minorBidi"/>
              <w:noProof/>
              <w:sz w:val="22"/>
            </w:rPr>
          </w:pPr>
          <w:ins w:id="62" w:author="jay" w:date="2017-02-22T17:27:00Z">
            <w:r w:rsidRPr="002E1F0A">
              <w:rPr>
                <w:rStyle w:val="Hyperlink"/>
                <w:noProof/>
              </w:rPr>
              <w:fldChar w:fldCharType="begin"/>
            </w:r>
            <w:r w:rsidR="001B391C" w:rsidRPr="002E1F0A">
              <w:rPr>
                <w:rStyle w:val="Hyperlink"/>
                <w:noProof/>
              </w:rPr>
              <w:instrText xml:space="preserve"> </w:instrText>
            </w:r>
            <w:r w:rsidR="001B391C">
              <w:rPr>
                <w:noProof/>
              </w:rPr>
              <w:instrText>HYPERLINK \l "_Toc475547781"</w:instrText>
            </w:r>
            <w:r w:rsidR="001B391C" w:rsidRPr="002E1F0A">
              <w:rPr>
                <w:rStyle w:val="Hyperlink"/>
                <w:noProof/>
              </w:rPr>
              <w:instrText xml:space="preserve"> </w:instrText>
            </w:r>
            <w:r w:rsidRPr="002E1F0A">
              <w:rPr>
                <w:rStyle w:val="Hyperlink"/>
                <w:noProof/>
              </w:rPr>
              <w:fldChar w:fldCharType="separate"/>
            </w:r>
            <w:r w:rsidR="001B391C" w:rsidRPr="002E1F0A">
              <w:rPr>
                <w:rStyle w:val="Hyperlink"/>
                <w:noProof/>
              </w:rPr>
              <w:t>4.3</w:t>
            </w:r>
            <w:r w:rsidR="001B391C">
              <w:rPr>
                <w:rFonts w:eastAsiaTheme="minorEastAsia" w:cstheme="minorBidi"/>
                <w:noProof/>
                <w:sz w:val="22"/>
              </w:rPr>
              <w:tab/>
            </w:r>
            <w:r w:rsidR="001B391C" w:rsidRPr="002E1F0A">
              <w:rPr>
                <w:rStyle w:val="Hyperlink"/>
                <w:noProof/>
              </w:rPr>
              <w:t>Updating Work Items</w:t>
            </w:r>
            <w:r w:rsidR="001B391C">
              <w:rPr>
                <w:noProof/>
                <w:webHidden/>
              </w:rPr>
              <w:tab/>
            </w:r>
            <w:r>
              <w:rPr>
                <w:noProof/>
                <w:webHidden/>
              </w:rPr>
              <w:fldChar w:fldCharType="begin"/>
            </w:r>
            <w:r w:rsidR="001B391C">
              <w:rPr>
                <w:noProof/>
                <w:webHidden/>
              </w:rPr>
              <w:instrText xml:space="preserve"> PAGEREF _Toc475547781 \h </w:instrText>
            </w:r>
          </w:ins>
          <w:r>
            <w:rPr>
              <w:noProof/>
              <w:webHidden/>
            </w:rPr>
          </w:r>
          <w:r>
            <w:rPr>
              <w:noProof/>
              <w:webHidden/>
            </w:rPr>
            <w:fldChar w:fldCharType="separate"/>
          </w:r>
          <w:ins w:id="63" w:author="Jim Marek" w:date="2017-02-27T11:26:00Z">
            <w:r w:rsidR="00F70C5D">
              <w:rPr>
                <w:noProof/>
                <w:webHidden/>
              </w:rPr>
              <w:t>21</w:t>
            </w:r>
          </w:ins>
          <w:ins w:id="64" w:author="jay" w:date="2017-02-22T17:27:00Z">
            <w:del w:id="65" w:author="Jim Marek" w:date="2017-02-27T11:26:00Z">
              <w:r w:rsidR="001B391C" w:rsidDel="00F70C5D">
                <w:rPr>
                  <w:noProof/>
                  <w:webHidden/>
                </w:rPr>
                <w:delText>20</w:delText>
              </w:r>
            </w:del>
            <w:r>
              <w:rPr>
                <w:noProof/>
                <w:webHidden/>
              </w:rPr>
              <w:fldChar w:fldCharType="end"/>
            </w:r>
            <w:r w:rsidRPr="002E1F0A">
              <w:rPr>
                <w:rStyle w:val="Hyperlink"/>
                <w:noProof/>
              </w:rPr>
              <w:fldChar w:fldCharType="end"/>
            </w:r>
          </w:ins>
        </w:p>
        <w:p w14:paraId="50D51418" w14:textId="77777777" w:rsidR="001B391C" w:rsidRDefault="00E30643">
          <w:pPr>
            <w:pStyle w:val="TOC2"/>
            <w:tabs>
              <w:tab w:val="left" w:pos="1100"/>
              <w:tab w:val="right" w:leader="dot" w:pos="9019"/>
            </w:tabs>
            <w:rPr>
              <w:ins w:id="66" w:author="jay" w:date="2017-02-22T17:27:00Z"/>
              <w:rFonts w:eastAsiaTheme="minorEastAsia" w:cstheme="minorBidi"/>
              <w:noProof/>
              <w:sz w:val="22"/>
            </w:rPr>
          </w:pPr>
          <w:ins w:id="67" w:author="jay" w:date="2017-02-22T17:27:00Z">
            <w:r w:rsidRPr="002E1F0A">
              <w:rPr>
                <w:rStyle w:val="Hyperlink"/>
                <w:noProof/>
              </w:rPr>
              <w:fldChar w:fldCharType="begin"/>
            </w:r>
            <w:r w:rsidR="001B391C" w:rsidRPr="002E1F0A">
              <w:rPr>
                <w:rStyle w:val="Hyperlink"/>
                <w:noProof/>
              </w:rPr>
              <w:instrText xml:space="preserve"> </w:instrText>
            </w:r>
            <w:r w:rsidR="001B391C">
              <w:rPr>
                <w:noProof/>
              </w:rPr>
              <w:instrText>HYPERLINK \l "_Toc475547782"</w:instrText>
            </w:r>
            <w:r w:rsidR="001B391C" w:rsidRPr="002E1F0A">
              <w:rPr>
                <w:rStyle w:val="Hyperlink"/>
                <w:noProof/>
              </w:rPr>
              <w:instrText xml:space="preserve"> </w:instrText>
            </w:r>
            <w:r w:rsidRPr="002E1F0A">
              <w:rPr>
                <w:rStyle w:val="Hyperlink"/>
                <w:noProof/>
              </w:rPr>
              <w:fldChar w:fldCharType="separate"/>
            </w:r>
            <w:r w:rsidR="001B391C" w:rsidRPr="002E1F0A">
              <w:rPr>
                <w:rStyle w:val="Hyperlink"/>
                <w:noProof/>
              </w:rPr>
              <w:t>4.4</w:t>
            </w:r>
            <w:r w:rsidR="001B391C">
              <w:rPr>
                <w:rFonts w:eastAsiaTheme="minorEastAsia" w:cstheme="minorBidi"/>
                <w:noProof/>
                <w:sz w:val="22"/>
              </w:rPr>
              <w:tab/>
            </w:r>
            <w:r w:rsidR="001B391C" w:rsidRPr="002E1F0A">
              <w:rPr>
                <w:rStyle w:val="Hyperlink"/>
                <w:noProof/>
              </w:rPr>
              <w:t>Queries</w:t>
            </w:r>
            <w:r w:rsidR="001B391C">
              <w:rPr>
                <w:noProof/>
                <w:webHidden/>
              </w:rPr>
              <w:tab/>
            </w:r>
            <w:r>
              <w:rPr>
                <w:noProof/>
                <w:webHidden/>
              </w:rPr>
              <w:fldChar w:fldCharType="begin"/>
            </w:r>
            <w:r w:rsidR="001B391C">
              <w:rPr>
                <w:noProof/>
                <w:webHidden/>
              </w:rPr>
              <w:instrText xml:space="preserve"> PAGEREF _Toc475547782 \h </w:instrText>
            </w:r>
          </w:ins>
          <w:r>
            <w:rPr>
              <w:noProof/>
              <w:webHidden/>
            </w:rPr>
          </w:r>
          <w:r>
            <w:rPr>
              <w:noProof/>
              <w:webHidden/>
            </w:rPr>
            <w:fldChar w:fldCharType="separate"/>
          </w:r>
          <w:ins w:id="68" w:author="Jim Marek" w:date="2017-02-27T11:26:00Z">
            <w:r w:rsidR="00F70C5D">
              <w:rPr>
                <w:noProof/>
                <w:webHidden/>
              </w:rPr>
              <w:t>22</w:t>
            </w:r>
          </w:ins>
          <w:ins w:id="69" w:author="jay" w:date="2017-02-22T17:27:00Z">
            <w:del w:id="70" w:author="Jim Marek" w:date="2017-02-27T11:26:00Z">
              <w:r w:rsidR="001B391C" w:rsidDel="00F70C5D">
                <w:rPr>
                  <w:noProof/>
                  <w:webHidden/>
                </w:rPr>
                <w:delText>21</w:delText>
              </w:r>
            </w:del>
            <w:r>
              <w:rPr>
                <w:noProof/>
                <w:webHidden/>
              </w:rPr>
              <w:fldChar w:fldCharType="end"/>
            </w:r>
            <w:r w:rsidRPr="002E1F0A">
              <w:rPr>
                <w:rStyle w:val="Hyperlink"/>
                <w:noProof/>
              </w:rPr>
              <w:fldChar w:fldCharType="end"/>
            </w:r>
          </w:ins>
        </w:p>
        <w:p w14:paraId="1970CB77" w14:textId="77777777" w:rsidR="001B391C" w:rsidRDefault="00E30643">
          <w:pPr>
            <w:pStyle w:val="TOC3"/>
            <w:tabs>
              <w:tab w:val="left" w:pos="1100"/>
              <w:tab w:val="right" w:leader="dot" w:pos="9019"/>
            </w:tabs>
            <w:rPr>
              <w:ins w:id="71" w:author="jay" w:date="2017-02-22T17:27:00Z"/>
              <w:rFonts w:eastAsiaTheme="minorEastAsia" w:cstheme="minorBidi"/>
              <w:noProof/>
              <w:sz w:val="22"/>
            </w:rPr>
          </w:pPr>
          <w:ins w:id="72" w:author="jay" w:date="2017-02-22T17:27:00Z">
            <w:r w:rsidRPr="002E1F0A">
              <w:rPr>
                <w:rStyle w:val="Hyperlink"/>
                <w:noProof/>
              </w:rPr>
              <w:fldChar w:fldCharType="begin"/>
            </w:r>
            <w:r w:rsidR="001B391C" w:rsidRPr="002E1F0A">
              <w:rPr>
                <w:rStyle w:val="Hyperlink"/>
                <w:noProof/>
              </w:rPr>
              <w:instrText xml:space="preserve"> </w:instrText>
            </w:r>
            <w:r w:rsidR="001B391C">
              <w:rPr>
                <w:noProof/>
              </w:rPr>
              <w:instrText>HYPERLINK \l "_Toc475547783"</w:instrText>
            </w:r>
            <w:r w:rsidR="001B391C" w:rsidRPr="002E1F0A">
              <w:rPr>
                <w:rStyle w:val="Hyperlink"/>
                <w:noProof/>
              </w:rPr>
              <w:instrText xml:space="preserve"> </w:instrText>
            </w:r>
            <w:r w:rsidRPr="002E1F0A">
              <w:rPr>
                <w:rStyle w:val="Hyperlink"/>
                <w:noProof/>
              </w:rPr>
              <w:fldChar w:fldCharType="separate"/>
            </w:r>
            <w:r w:rsidR="001B391C" w:rsidRPr="002E1F0A">
              <w:rPr>
                <w:rStyle w:val="Hyperlink"/>
                <w:noProof/>
              </w:rPr>
              <w:t>4.4.1</w:t>
            </w:r>
            <w:r w:rsidR="001B391C">
              <w:rPr>
                <w:rFonts w:eastAsiaTheme="minorEastAsia" w:cstheme="minorBidi"/>
                <w:noProof/>
                <w:sz w:val="22"/>
              </w:rPr>
              <w:tab/>
            </w:r>
            <w:r w:rsidR="001B391C" w:rsidRPr="002E1F0A">
              <w:rPr>
                <w:rStyle w:val="Hyperlink"/>
                <w:noProof/>
              </w:rPr>
              <w:t>Using Predefined Queries</w:t>
            </w:r>
            <w:r w:rsidR="001B391C">
              <w:rPr>
                <w:noProof/>
                <w:webHidden/>
              </w:rPr>
              <w:tab/>
            </w:r>
            <w:r>
              <w:rPr>
                <w:noProof/>
                <w:webHidden/>
              </w:rPr>
              <w:fldChar w:fldCharType="begin"/>
            </w:r>
            <w:r w:rsidR="001B391C">
              <w:rPr>
                <w:noProof/>
                <w:webHidden/>
              </w:rPr>
              <w:instrText xml:space="preserve"> PAGEREF _Toc475547783 \h </w:instrText>
            </w:r>
          </w:ins>
          <w:r>
            <w:rPr>
              <w:noProof/>
              <w:webHidden/>
            </w:rPr>
          </w:r>
          <w:r>
            <w:rPr>
              <w:noProof/>
              <w:webHidden/>
            </w:rPr>
            <w:fldChar w:fldCharType="separate"/>
          </w:r>
          <w:ins w:id="73" w:author="Jim Marek" w:date="2017-02-27T11:26:00Z">
            <w:r w:rsidR="00F70C5D">
              <w:rPr>
                <w:noProof/>
                <w:webHidden/>
              </w:rPr>
              <w:t>23</w:t>
            </w:r>
          </w:ins>
          <w:ins w:id="74" w:author="jay" w:date="2017-02-22T17:27:00Z">
            <w:del w:id="75" w:author="Jim Marek" w:date="2017-02-27T11:26:00Z">
              <w:r w:rsidR="001B391C" w:rsidDel="00F70C5D">
                <w:rPr>
                  <w:noProof/>
                  <w:webHidden/>
                </w:rPr>
                <w:delText>22</w:delText>
              </w:r>
            </w:del>
            <w:r>
              <w:rPr>
                <w:noProof/>
                <w:webHidden/>
              </w:rPr>
              <w:fldChar w:fldCharType="end"/>
            </w:r>
            <w:r w:rsidRPr="002E1F0A">
              <w:rPr>
                <w:rStyle w:val="Hyperlink"/>
                <w:noProof/>
              </w:rPr>
              <w:fldChar w:fldCharType="end"/>
            </w:r>
          </w:ins>
        </w:p>
        <w:p w14:paraId="173A598B" w14:textId="77777777" w:rsidR="001B391C" w:rsidRDefault="00E30643">
          <w:pPr>
            <w:pStyle w:val="TOC3"/>
            <w:tabs>
              <w:tab w:val="left" w:pos="1100"/>
              <w:tab w:val="right" w:leader="dot" w:pos="9019"/>
            </w:tabs>
            <w:rPr>
              <w:ins w:id="76" w:author="jay" w:date="2017-02-22T17:27:00Z"/>
              <w:rFonts w:eastAsiaTheme="minorEastAsia" w:cstheme="minorBidi"/>
              <w:noProof/>
              <w:sz w:val="22"/>
            </w:rPr>
          </w:pPr>
          <w:ins w:id="77" w:author="jay" w:date="2017-02-22T17:27:00Z">
            <w:r w:rsidRPr="002E1F0A">
              <w:rPr>
                <w:rStyle w:val="Hyperlink"/>
                <w:noProof/>
              </w:rPr>
              <w:fldChar w:fldCharType="begin"/>
            </w:r>
            <w:r w:rsidR="001B391C" w:rsidRPr="002E1F0A">
              <w:rPr>
                <w:rStyle w:val="Hyperlink"/>
                <w:noProof/>
              </w:rPr>
              <w:instrText xml:space="preserve"> </w:instrText>
            </w:r>
            <w:r w:rsidR="001B391C">
              <w:rPr>
                <w:noProof/>
              </w:rPr>
              <w:instrText>HYPERLINK \l "_Toc475547784"</w:instrText>
            </w:r>
            <w:r w:rsidR="001B391C" w:rsidRPr="002E1F0A">
              <w:rPr>
                <w:rStyle w:val="Hyperlink"/>
                <w:noProof/>
              </w:rPr>
              <w:instrText xml:space="preserve"> </w:instrText>
            </w:r>
            <w:r w:rsidRPr="002E1F0A">
              <w:rPr>
                <w:rStyle w:val="Hyperlink"/>
                <w:noProof/>
              </w:rPr>
              <w:fldChar w:fldCharType="separate"/>
            </w:r>
            <w:r w:rsidR="001B391C" w:rsidRPr="002E1F0A">
              <w:rPr>
                <w:rStyle w:val="Hyperlink"/>
                <w:noProof/>
              </w:rPr>
              <w:t>4.4.2</w:t>
            </w:r>
            <w:r w:rsidR="001B391C">
              <w:rPr>
                <w:rFonts w:eastAsiaTheme="minorEastAsia" w:cstheme="minorBidi"/>
                <w:noProof/>
                <w:sz w:val="22"/>
              </w:rPr>
              <w:tab/>
            </w:r>
            <w:r w:rsidR="001B391C" w:rsidRPr="002E1F0A">
              <w:rPr>
                <w:rStyle w:val="Hyperlink"/>
                <w:noProof/>
              </w:rPr>
              <w:t>Creating New Queries</w:t>
            </w:r>
            <w:r w:rsidR="001B391C">
              <w:rPr>
                <w:noProof/>
                <w:webHidden/>
              </w:rPr>
              <w:tab/>
            </w:r>
            <w:r>
              <w:rPr>
                <w:noProof/>
                <w:webHidden/>
              </w:rPr>
              <w:fldChar w:fldCharType="begin"/>
            </w:r>
            <w:r w:rsidR="001B391C">
              <w:rPr>
                <w:noProof/>
                <w:webHidden/>
              </w:rPr>
              <w:instrText xml:space="preserve"> PAGEREF _Toc475547784 \h </w:instrText>
            </w:r>
          </w:ins>
          <w:r>
            <w:rPr>
              <w:noProof/>
              <w:webHidden/>
            </w:rPr>
          </w:r>
          <w:r>
            <w:rPr>
              <w:noProof/>
              <w:webHidden/>
            </w:rPr>
            <w:fldChar w:fldCharType="separate"/>
          </w:r>
          <w:ins w:id="78" w:author="Jim Marek" w:date="2017-02-27T11:26:00Z">
            <w:r w:rsidR="00F70C5D">
              <w:rPr>
                <w:noProof/>
                <w:webHidden/>
              </w:rPr>
              <w:t>24</w:t>
            </w:r>
          </w:ins>
          <w:ins w:id="79" w:author="jay" w:date="2017-02-22T17:27:00Z">
            <w:del w:id="80" w:author="Jim Marek" w:date="2017-02-27T11:26:00Z">
              <w:r w:rsidR="001B391C" w:rsidDel="00F70C5D">
                <w:rPr>
                  <w:noProof/>
                  <w:webHidden/>
                </w:rPr>
                <w:delText>23</w:delText>
              </w:r>
            </w:del>
            <w:r>
              <w:rPr>
                <w:noProof/>
                <w:webHidden/>
              </w:rPr>
              <w:fldChar w:fldCharType="end"/>
            </w:r>
            <w:r w:rsidRPr="002E1F0A">
              <w:rPr>
                <w:rStyle w:val="Hyperlink"/>
                <w:noProof/>
              </w:rPr>
              <w:fldChar w:fldCharType="end"/>
            </w:r>
          </w:ins>
        </w:p>
        <w:p w14:paraId="3489DDA6" w14:textId="77777777" w:rsidR="001B391C" w:rsidRDefault="00E30643">
          <w:pPr>
            <w:pStyle w:val="TOC1"/>
            <w:tabs>
              <w:tab w:val="left" w:pos="1100"/>
              <w:tab w:val="right" w:leader="dot" w:pos="9019"/>
            </w:tabs>
            <w:rPr>
              <w:ins w:id="81" w:author="jay" w:date="2017-02-22T17:27:00Z"/>
              <w:rFonts w:asciiTheme="minorHAnsi" w:eastAsiaTheme="minorEastAsia" w:hAnsiTheme="minorHAnsi" w:cstheme="minorBidi"/>
              <w:b w:val="0"/>
              <w:noProof/>
              <w:sz w:val="22"/>
            </w:rPr>
          </w:pPr>
          <w:ins w:id="82" w:author="jay" w:date="2017-02-22T17:27:00Z">
            <w:r w:rsidRPr="002E1F0A">
              <w:rPr>
                <w:rStyle w:val="Hyperlink"/>
                <w:noProof/>
              </w:rPr>
              <w:fldChar w:fldCharType="begin"/>
            </w:r>
            <w:r w:rsidR="001B391C" w:rsidRPr="002E1F0A">
              <w:rPr>
                <w:rStyle w:val="Hyperlink"/>
                <w:noProof/>
              </w:rPr>
              <w:instrText xml:space="preserve"> </w:instrText>
            </w:r>
            <w:r w:rsidR="001B391C">
              <w:rPr>
                <w:noProof/>
              </w:rPr>
              <w:instrText>HYPERLINK \l "_Toc475547785"</w:instrText>
            </w:r>
            <w:r w:rsidR="001B391C" w:rsidRPr="002E1F0A">
              <w:rPr>
                <w:rStyle w:val="Hyperlink"/>
                <w:noProof/>
              </w:rPr>
              <w:instrText xml:space="preserve"> </w:instrText>
            </w:r>
            <w:r w:rsidRPr="002E1F0A">
              <w:rPr>
                <w:rStyle w:val="Hyperlink"/>
                <w:noProof/>
              </w:rPr>
              <w:fldChar w:fldCharType="separate"/>
            </w:r>
            <w:r w:rsidR="001B391C" w:rsidRPr="002E1F0A">
              <w:rPr>
                <w:rStyle w:val="Hyperlink"/>
                <w:rFonts w:ascii="Arial" w:hAnsi="Arial" w:cs="Arial"/>
                <w:noProof/>
              </w:rPr>
              <w:t>5.</w:t>
            </w:r>
            <w:r w:rsidR="001B391C">
              <w:rPr>
                <w:rFonts w:asciiTheme="minorHAnsi" w:eastAsiaTheme="minorEastAsia" w:hAnsiTheme="minorHAnsi" w:cstheme="minorBidi"/>
                <w:b w:val="0"/>
                <w:noProof/>
                <w:sz w:val="22"/>
              </w:rPr>
              <w:tab/>
            </w:r>
            <w:r w:rsidR="001B391C" w:rsidRPr="002E1F0A">
              <w:rPr>
                <w:rStyle w:val="Hyperlink"/>
                <w:rFonts w:ascii="Arial" w:hAnsi="Arial" w:cs="Arial"/>
                <w:noProof/>
                <w:bdr w:val="none" w:sz="0" w:space="0" w:color="auto" w:frame="1"/>
              </w:rPr>
              <w:t>Rational Team Concert source control</w:t>
            </w:r>
            <w:r w:rsidR="001B391C">
              <w:rPr>
                <w:noProof/>
                <w:webHidden/>
              </w:rPr>
              <w:tab/>
            </w:r>
            <w:r>
              <w:rPr>
                <w:noProof/>
                <w:webHidden/>
              </w:rPr>
              <w:fldChar w:fldCharType="begin"/>
            </w:r>
            <w:r w:rsidR="001B391C">
              <w:rPr>
                <w:noProof/>
                <w:webHidden/>
              </w:rPr>
              <w:instrText xml:space="preserve"> PAGEREF _Toc475547785 \h </w:instrText>
            </w:r>
          </w:ins>
          <w:r>
            <w:rPr>
              <w:noProof/>
              <w:webHidden/>
            </w:rPr>
          </w:r>
          <w:r>
            <w:rPr>
              <w:noProof/>
              <w:webHidden/>
            </w:rPr>
            <w:fldChar w:fldCharType="separate"/>
          </w:r>
          <w:ins w:id="83" w:author="Jim Marek" w:date="2017-02-27T11:26:00Z">
            <w:r w:rsidR="00F70C5D">
              <w:rPr>
                <w:noProof/>
                <w:webHidden/>
              </w:rPr>
              <w:t>27</w:t>
            </w:r>
          </w:ins>
          <w:ins w:id="84" w:author="jay" w:date="2017-02-22T17:27:00Z">
            <w:del w:id="85" w:author="Jim Marek" w:date="2017-02-27T11:26:00Z">
              <w:r w:rsidR="001B391C" w:rsidDel="00F70C5D">
                <w:rPr>
                  <w:noProof/>
                  <w:webHidden/>
                </w:rPr>
                <w:delText>26</w:delText>
              </w:r>
            </w:del>
            <w:r>
              <w:rPr>
                <w:noProof/>
                <w:webHidden/>
              </w:rPr>
              <w:fldChar w:fldCharType="end"/>
            </w:r>
            <w:r w:rsidRPr="002E1F0A">
              <w:rPr>
                <w:rStyle w:val="Hyperlink"/>
                <w:noProof/>
              </w:rPr>
              <w:fldChar w:fldCharType="end"/>
            </w:r>
          </w:ins>
        </w:p>
        <w:p w14:paraId="2808ECF7" w14:textId="77777777" w:rsidR="001B391C" w:rsidRDefault="00E30643">
          <w:pPr>
            <w:pStyle w:val="TOC2"/>
            <w:tabs>
              <w:tab w:val="left" w:pos="1100"/>
              <w:tab w:val="right" w:leader="dot" w:pos="9019"/>
            </w:tabs>
            <w:rPr>
              <w:ins w:id="86" w:author="jay" w:date="2017-02-22T17:27:00Z"/>
              <w:rFonts w:eastAsiaTheme="minorEastAsia" w:cstheme="minorBidi"/>
              <w:noProof/>
              <w:sz w:val="22"/>
            </w:rPr>
          </w:pPr>
          <w:ins w:id="87" w:author="jay" w:date="2017-02-22T17:27:00Z">
            <w:r w:rsidRPr="002E1F0A">
              <w:rPr>
                <w:rStyle w:val="Hyperlink"/>
                <w:noProof/>
              </w:rPr>
              <w:fldChar w:fldCharType="begin"/>
            </w:r>
            <w:r w:rsidR="001B391C" w:rsidRPr="002E1F0A">
              <w:rPr>
                <w:rStyle w:val="Hyperlink"/>
                <w:noProof/>
              </w:rPr>
              <w:instrText xml:space="preserve"> </w:instrText>
            </w:r>
            <w:r w:rsidR="001B391C">
              <w:rPr>
                <w:noProof/>
              </w:rPr>
              <w:instrText>HYPERLINK \l "_Toc475547786"</w:instrText>
            </w:r>
            <w:r w:rsidR="001B391C" w:rsidRPr="002E1F0A">
              <w:rPr>
                <w:rStyle w:val="Hyperlink"/>
                <w:noProof/>
              </w:rPr>
              <w:instrText xml:space="preserve"> </w:instrText>
            </w:r>
            <w:r w:rsidRPr="002E1F0A">
              <w:rPr>
                <w:rStyle w:val="Hyperlink"/>
                <w:noProof/>
              </w:rPr>
              <w:fldChar w:fldCharType="separate"/>
            </w:r>
            <w:r w:rsidR="001B391C" w:rsidRPr="002E1F0A">
              <w:rPr>
                <w:rStyle w:val="Hyperlink"/>
                <w:noProof/>
              </w:rPr>
              <w:t>5.1</w:t>
            </w:r>
            <w:r w:rsidR="001B391C">
              <w:rPr>
                <w:rFonts w:eastAsiaTheme="minorEastAsia" w:cstheme="minorBidi"/>
                <w:noProof/>
                <w:sz w:val="22"/>
              </w:rPr>
              <w:tab/>
            </w:r>
            <w:r w:rsidR="001B391C" w:rsidRPr="002E1F0A">
              <w:rPr>
                <w:rStyle w:val="Hyperlink"/>
                <w:noProof/>
              </w:rPr>
              <w:t>Check-out and Check-in</w:t>
            </w:r>
            <w:r w:rsidR="001B391C">
              <w:rPr>
                <w:noProof/>
                <w:webHidden/>
              </w:rPr>
              <w:tab/>
            </w:r>
            <w:r>
              <w:rPr>
                <w:noProof/>
                <w:webHidden/>
              </w:rPr>
              <w:fldChar w:fldCharType="begin"/>
            </w:r>
            <w:r w:rsidR="001B391C">
              <w:rPr>
                <w:noProof/>
                <w:webHidden/>
              </w:rPr>
              <w:instrText xml:space="preserve"> PAGEREF _Toc475547786 \h </w:instrText>
            </w:r>
          </w:ins>
          <w:r>
            <w:rPr>
              <w:noProof/>
              <w:webHidden/>
            </w:rPr>
          </w:r>
          <w:r>
            <w:rPr>
              <w:noProof/>
              <w:webHidden/>
            </w:rPr>
            <w:fldChar w:fldCharType="separate"/>
          </w:r>
          <w:ins w:id="88" w:author="Jim Marek" w:date="2017-02-27T11:26:00Z">
            <w:r w:rsidR="00F70C5D">
              <w:rPr>
                <w:noProof/>
                <w:webHidden/>
              </w:rPr>
              <w:t>35</w:t>
            </w:r>
          </w:ins>
          <w:ins w:id="89" w:author="jay" w:date="2017-02-22T17:27:00Z">
            <w:del w:id="90" w:author="Jim Marek" w:date="2017-02-27T11:26:00Z">
              <w:r w:rsidR="001B391C" w:rsidDel="00F70C5D">
                <w:rPr>
                  <w:noProof/>
                  <w:webHidden/>
                </w:rPr>
                <w:delText>33</w:delText>
              </w:r>
            </w:del>
            <w:r>
              <w:rPr>
                <w:noProof/>
                <w:webHidden/>
              </w:rPr>
              <w:fldChar w:fldCharType="end"/>
            </w:r>
            <w:r w:rsidRPr="002E1F0A">
              <w:rPr>
                <w:rStyle w:val="Hyperlink"/>
                <w:noProof/>
              </w:rPr>
              <w:fldChar w:fldCharType="end"/>
            </w:r>
          </w:ins>
        </w:p>
        <w:p w14:paraId="79779A64" w14:textId="77777777" w:rsidR="001B391C" w:rsidRDefault="00E30643">
          <w:pPr>
            <w:pStyle w:val="TOC2"/>
            <w:tabs>
              <w:tab w:val="left" w:pos="1100"/>
              <w:tab w:val="right" w:leader="dot" w:pos="9019"/>
            </w:tabs>
            <w:rPr>
              <w:ins w:id="91" w:author="jay" w:date="2017-02-22T17:27:00Z"/>
              <w:rFonts w:eastAsiaTheme="minorEastAsia" w:cstheme="minorBidi"/>
              <w:noProof/>
              <w:sz w:val="22"/>
            </w:rPr>
          </w:pPr>
          <w:ins w:id="92" w:author="jay" w:date="2017-02-22T17:27:00Z">
            <w:r w:rsidRPr="002E1F0A">
              <w:rPr>
                <w:rStyle w:val="Hyperlink"/>
                <w:noProof/>
              </w:rPr>
              <w:fldChar w:fldCharType="begin"/>
            </w:r>
            <w:r w:rsidR="001B391C" w:rsidRPr="002E1F0A">
              <w:rPr>
                <w:rStyle w:val="Hyperlink"/>
                <w:noProof/>
              </w:rPr>
              <w:instrText xml:space="preserve"> </w:instrText>
            </w:r>
            <w:r w:rsidR="001B391C">
              <w:rPr>
                <w:noProof/>
              </w:rPr>
              <w:instrText>HYPERLINK \l "_Toc475547787"</w:instrText>
            </w:r>
            <w:r w:rsidR="001B391C" w:rsidRPr="002E1F0A">
              <w:rPr>
                <w:rStyle w:val="Hyperlink"/>
                <w:noProof/>
              </w:rPr>
              <w:instrText xml:space="preserve"> </w:instrText>
            </w:r>
            <w:r w:rsidRPr="002E1F0A">
              <w:rPr>
                <w:rStyle w:val="Hyperlink"/>
                <w:noProof/>
              </w:rPr>
              <w:fldChar w:fldCharType="separate"/>
            </w:r>
            <w:r w:rsidR="001B391C" w:rsidRPr="002E1F0A">
              <w:rPr>
                <w:rStyle w:val="Hyperlink"/>
                <w:noProof/>
              </w:rPr>
              <w:t>5.2</w:t>
            </w:r>
            <w:r w:rsidR="001B391C">
              <w:rPr>
                <w:rFonts w:eastAsiaTheme="minorEastAsia" w:cstheme="minorBidi"/>
                <w:noProof/>
                <w:sz w:val="22"/>
              </w:rPr>
              <w:tab/>
            </w:r>
            <w:r w:rsidR="001B391C" w:rsidRPr="002E1F0A">
              <w:rPr>
                <w:rStyle w:val="Hyperlink"/>
                <w:noProof/>
              </w:rPr>
              <w:t>Accepting Incoming Changes</w:t>
            </w:r>
            <w:r w:rsidR="001B391C">
              <w:rPr>
                <w:noProof/>
                <w:webHidden/>
              </w:rPr>
              <w:tab/>
            </w:r>
            <w:r>
              <w:rPr>
                <w:noProof/>
                <w:webHidden/>
              </w:rPr>
              <w:fldChar w:fldCharType="begin"/>
            </w:r>
            <w:r w:rsidR="001B391C">
              <w:rPr>
                <w:noProof/>
                <w:webHidden/>
              </w:rPr>
              <w:instrText xml:space="preserve"> PAGEREF _Toc475547787 \h </w:instrText>
            </w:r>
          </w:ins>
          <w:r>
            <w:rPr>
              <w:noProof/>
              <w:webHidden/>
            </w:rPr>
          </w:r>
          <w:r>
            <w:rPr>
              <w:noProof/>
              <w:webHidden/>
            </w:rPr>
            <w:fldChar w:fldCharType="separate"/>
          </w:r>
          <w:ins w:id="93" w:author="Jim Marek" w:date="2017-02-27T11:26:00Z">
            <w:r w:rsidR="00F70C5D">
              <w:rPr>
                <w:noProof/>
                <w:webHidden/>
              </w:rPr>
              <w:t>37</w:t>
            </w:r>
          </w:ins>
          <w:ins w:id="94" w:author="jay" w:date="2017-02-22T17:27:00Z">
            <w:del w:id="95" w:author="Jim Marek" w:date="2017-02-27T11:26:00Z">
              <w:r w:rsidR="001B391C" w:rsidDel="00F70C5D">
                <w:rPr>
                  <w:noProof/>
                  <w:webHidden/>
                </w:rPr>
                <w:delText>35</w:delText>
              </w:r>
            </w:del>
            <w:r>
              <w:rPr>
                <w:noProof/>
                <w:webHidden/>
              </w:rPr>
              <w:fldChar w:fldCharType="end"/>
            </w:r>
            <w:r w:rsidRPr="002E1F0A">
              <w:rPr>
                <w:rStyle w:val="Hyperlink"/>
                <w:noProof/>
              </w:rPr>
              <w:fldChar w:fldCharType="end"/>
            </w:r>
          </w:ins>
        </w:p>
        <w:p w14:paraId="7C6AE649" w14:textId="77777777" w:rsidR="001B391C" w:rsidRDefault="00E30643">
          <w:pPr>
            <w:pStyle w:val="TOC2"/>
            <w:tabs>
              <w:tab w:val="left" w:pos="1100"/>
              <w:tab w:val="right" w:leader="dot" w:pos="9019"/>
            </w:tabs>
            <w:rPr>
              <w:ins w:id="96" w:author="jay" w:date="2017-02-22T17:27:00Z"/>
              <w:rFonts w:eastAsiaTheme="minorEastAsia" w:cstheme="minorBidi"/>
              <w:noProof/>
              <w:sz w:val="22"/>
            </w:rPr>
          </w:pPr>
          <w:ins w:id="97" w:author="jay" w:date="2017-02-22T17:27:00Z">
            <w:r w:rsidRPr="002E1F0A">
              <w:rPr>
                <w:rStyle w:val="Hyperlink"/>
                <w:noProof/>
              </w:rPr>
              <w:fldChar w:fldCharType="begin"/>
            </w:r>
            <w:r w:rsidR="001B391C" w:rsidRPr="002E1F0A">
              <w:rPr>
                <w:rStyle w:val="Hyperlink"/>
                <w:noProof/>
              </w:rPr>
              <w:instrText xml:space="preserve"> </w:instrText>
            </w:r>
            <w:r w:rsidR="001B391C">
              <w:rPr>
                <w:noProof/>
              </w:rPr>
              <w:instrText>HYPERLINK \l "_Toc475547788"</w:instrText>
            </w:r>
            <w:r w:rsidR="001B391C" w:rsidRPr="002E1F0A">
              <w:rPr>
                <w:rStyle w:val="Hyperlink"/>
                <w:noProof/>
              </w:rPr>
              <w:instrText xml:space="preserve"> </w:instrText>
            </w:r>
            <w:r w:rsidRPr="002E1F0A">
              <w:rPr>
                <w:rStyle w:val="Hyperlink"/>
                <w:noProof/>
              </w:rPr>
              <w:fldChar w:fldCharType="separate"/>
            </w:r>
            <w:r w:rsidR="001B391C" w:rsidRPr="002E1F0A">
              <w:rPr>
                <w:rStyle w:val="Hyperlink"/>
                <w:noProof/>
              </w:rPr>
              <w:t>5.3</w:t>
            </w:r>
            <w:r w:rsidR="001B391C">
              <w:rPr>
                <w:rFonts w:eastAsiaTheme="minorEastAsia" w:cstheme="minorBidi"/>
                <w:noProof/>
                <w:sz w:val="22"/>
              </w:rPr>
              <w:tab/>
            </w:r>
            <w:r w:rsidR="001B391C" w:rsidRPr="002E1F0A">
              <w:rPr>
                <w:rStyle w:val="Hyperlink"/>
                <w:noProof/>
              </w:rPr>
              <w:t>Suspending Change Sets</w:t>
            </w:r>
            <w:r w:rsidR="001B391C">
              <w:rPr>
                <w:noProof/>
                <w:webHidden/>
              </w:rPr>
              <w:tab/>
            </w:r>
            <w:r>
              <w:rPr>
                <w:noProof/>
                <w:webHidden/>
              </w:rPr>
              <w:fldChar w:fldCharType="begin"/>
            </w:r>
            <w:r w:rsidR="001B391C">
              <w:rPr>
                <w:noProof/>
                <w:webHidden/>
              </w:rPr>
              <w:instrText xml:space="preserve"> PAGEREF _Toc475547788 \h </w:instrText>
            </w:r>
          </w:ins>
          <w:r>
            <w:rPr>
              <w:noProof/>
              <w:webHidden/>
            </w:rPr>
          </w:r>
          <w:r>
            <w:rPr>
              <w:noProof/>
              <w:webHidden/>
            </w:rPr>
            <w:fldChar w:fldCharType="separate"/>
          </w:r>
          <w:ins w:id="98" w:author="Jim Marek" w:date="2017-02-27T11:26:00Z">
            <w:r w:rsidR="00F70C5D">
              <w:rPr>
                <w:noProof/>
                <w:webHidden/>
              </w:rPr>
              <w:t>37</w:t>
            </w:r>
          </w:ins>
          <w:ins w:id="99" w:author="jay" w:date="2017-02-22T17:27:00Z">
            <w:del w:id="100" w:author="Jim Marek" w:date="2017-02-27T11:26:00Z">
              <w:r w:rsidR="001B391C" w:rsidDel="00F70C5D">
                <w:rPr>
                  <w:noProof/>
                  <w:webHidden/>
                </w:rPr>
                <w:delText>35</w:delText>
              </w:r>
            </w:del>
            <w:r>
              <w:rPr>
                <w:noProof/>
                <w:webHidden/>
              </w:rPr>
              <w:fldChar w:fldCharType="end"/>
            </w:r>
            <w:r w:rsidRPr="002E1F0A">
              <w:rPr>
                <w:rStyle w:val="Hyperlink"/>
                <w:noProof/>
              </w:rPr>
              <w:fldChar w:fldCharType="end"/>
            </w:r>
          </w:ins>
        </w:p>
        <w:p w14:paraId="2C117761" w14:textId="77777777" w:rsidR="001B391C" w:rsidRDefault="00E30643">
          <w:pPr>
            <w:pStyle w:val="TOC2"/>
            <w:tabs>
              <w:tab w:val="left" w:pos="1100"/>
              <w:tab w:val="right" w:leader="dot" w:pos="9019"/>
            </w:tabs>
            <w:rPr>
              <w:ins w:id="101" w:author="jay" w:date="2017-02-22T17:27:00Z"/>
              <w:rFonts w:eastAsiaTheme="minorEastAsia" w:cstheme="minorBidi"/>
              <w:noProof/>
              <w:sz w:val="22"/>
            </w:rPr>
          </w:pPr>
          <w:ins w:id="102" w:author="jay" w:date="2017-02-22T17:27:00Z">
            <w:r w:rsidRPr="002E1F0A">
              <w:rPr>
                <w:rStyle w:val="Hyperlink"/>
                <w:noProof/>
              </w:rPr>
              <w:fldChar w:fldCharType="begin"/>
            </w:r>
            <w:r w:rsidR="001B391C" w:rsidRPr="002E1F0A">
              <w:rPr>
                <w:rStyle w:val="Hyperlink"/>
                <w:noProof/>
              </w:rPr>
              <w:instrText xml:space="preserve"> </w:instrText>
            </w:r>
            <w:r w:rsidR="001B391C">
              <w:rPr>
                <w:noProof/>
              </w:rPr>
              <w:instrText>HYPERLINK \l "_Toc475547789"</w:instrText>
            </w:r>
            <w:r w:rsidR="001B391C" w:rsidRPr="002E1F0A">
              <w:rPr>
                <w:rStyle w:val="Hyperlink"/>
                <w:noProof/>
              </w:rPr>
              <w:instrText xml:space="preserve"> </w:instrText>
            </w:r>
            <w:r w:rsidRPr="002E1F0A">
              <w:rPr>
                <w:rStyle w:val="Hyperlink"/>
                <w:noProof/>
              </w:rPr>
              <w:fldChar w:fldCharType="separate"/>
            </w:r>
            <w:r w:rsidR="001B391C" w:rsidRPr="002E1F0A">
              <w:rPr>
                <w:rStyle w:val="Hyperlink"/>
                <w:noProof/>
              </w:rPr>
              <w:t>5.4</w:t>
            </w:r>
            <w:r w:rsidR="001B391C">
              <w:rPr>
                <w:rFonts w:eastAsiaTheme="minorEastAsia" w:cstheme="minorBidi"/>
                <w:noProof/>
                <w:sz w:val="22"/>
              </w:rPr>
              <w:tab/>
            </w:r>
            <w:r w:rsidR="001B391C" w:rsidRPr="002E1F0A">
              <w:rPr>
                <w:rStyle w:val="Hyperlink"/>
                <w:noProof/>
              </w:rPr>
              <w:t>Finding and Resolving Conflicts</w:t>
            </w:r>
            <w:r w:rsidR="001B391C">
              <w:rPr>
                <w:noProof/>
                <w:webHidden/>
              </w:rPr>
              <w:tab/>
            </w:r>
            <w:r>
              <w:rPr>
                <w:noProof/>
                <w:webHidden/>
              </w:rPr>
              <w:fldChar w:fldCharType="begin"/>
            </w:r>
            <w:r w:rsidR="001B391C">
              <w:rPr>
                <w:noProof/>
                <w:webHidden/>
              </w:rPr>
              <w:instrText xml:space="preserve"> PAGEREF _Toc475547789 \h </w:instrText>
            </w:r>
          </w:ins>
          <w:r>
            <w:rPr>
              <w:noProof/>
              <w:webHidden/>
            </w:rPr>
          </w:r>
          <w:r>
            <w:rPr>
              <w:noProof/>
              <w:webHidden/>
            </w:rPr>
            <w:fldChar w:fldCharType="separate"/>
          </w:r>
          <w:ins w:id="103" w:author="Jim Marek" w:date="2017-02-27T11:26:00Z">
            <w:r w:rsidR="00F70C5D">
              <w:rPr>
                <w:noProof/>
                <w:webHidden/>
              </w:rPr>
              <w:t>39</w:t>
            </w:r>
          </w:ins>
          <w:ins w:id="104" w:author="jay" w:date="2017-02-22T17:27:00Z">
            <w:del w:id="105" w:author="Jim Marek" w:date="2017-02-27T11:26:00Z">
              <w:r w:rsidR="001B391C" w:rsidDel="00F70C5D">
                <w:rPr>
                  <w:noProof/>
                  <w:webHidden/>
                </w:rPr>
                <w:delText>37</w:delText>
              </w:r>
            </w:del>
            <w:r>
              <w:rPr>
                <w:noProof/>
                <w:webHidden/>
              </w:rPr>
              <w:fldChar w:fldCharType="end"/>
            </w:r>
            <w:r w:rsidRPr="002E1F0A">
              <w:rPr>
                <w:rStyle w:val="Hyperlink"/>
                <w:noProof/>
              </w:rPr>
              <w:fldChar w:fldCharType="end"/>
            </w:r>
          </w:ins>
        </w:p>
        <w:p w14:paraId="351D9DA1" w14:textId="77777777" w:rsidR="001B391C" w:rsidRDefault="00E30643">
          <w:pPr>
            <w:pStyle w:val="TOC2"/>
            <w:tabs>
              <w:tab w:val="left" w:pos="1100"/>
              <w:tab w:val="right" w:leader="dot" w:pos="9019"/>
            </w:tabs>
            <w:rPr>
              <w:ins w:id="106" w:author="jay" w:date="2017-02-22T17:27:00Z"/>
              <w:rFonts w:eastAsiaTheme="minorEastAsia" w:cstheme="minorBidi"/>
              <w:noProof/>
              <w:sz w:val="22"/>
            </w:rPr>
          </w:pPr>
          <w:ins w:id="107" w:author="jay" w:date="2017-02-22T17:27:00Z">
            <w:r w:rsidRPr="002E1F0A">
              <w:rPr>
                <w:rStyle w:val="Hyperlink"/>
                <w:noProof/>
              </w:rPr>
              <w:fldChar w:fldCharType="begin"/>
            </w:r>
            <w:r w:rsidR="001B391C" w:rsidRPr="002E1F0A">
              <w:rPr>
                <w:rStyle w:val="Hyperlink"/>
                <w:noProof/>
              </w:rPr>
              <w:instrText xml:space="preserve"> </w:instrText>
            </w:r>
            <w:r w:rsidR="001B391C">
              <w:rPr>
                <w:noProof/>
              </w:rPr>
              <w:instrText>HYPERLINK \l "_Toc475547790"</w:instrText>
            </w:r>
            <w:r w:rsidR="001B391C" w:rsidRPr="002E1F0A">
              <w:rPr>
                <w:rStyle w:val="Hyperlink"/>
                <w:noProof/>
              </w:rPr>
              <w:instrText xml:space="preserve"> </w:instrText>
            </w:r>
            <w:r w:rsidRPr="002E1F0A">
              <w:rPr>
                <w:rStyle w:val="Hyperlink"/>
                <w:noProof/>
              </w:rPr>
              <w:fldChar w:fldCharType="separate"/>
            </w:r>
            <w:r w:rsidR="001B391C" w:rsidRPr="002E1F0A">
              <w:rPr>
                <w:rStyle w:val="Hyperlink"/>
                <w:noProof/>
              </w:rPr>
              <w:t>5.5</w:t>
            </w:r>
            <w:r w:rsidR="001B391C">
              <w:rPr>
                <w:rFonts w:eastAsiaTheme="minorEastAsia" w:cstheme="minorBidi"/>
                <w:noProof/>
                <w:sz w:val="22"/>
              </w:rPr>
              <w:tab/>
            </w:r>
            <w:r w:rsidR="001B391C" w:rsidRPr="002E1F0A">
              <w:rPr>
                <w:rStyle w:val="Hyperlink"/>
                <w:noProof/>
              </w:rPr>
              <w:t>Viewing History of Files</w:t>
            </w:r>
            <w:r w:rsidR="001B391C">
              <w:rPr>
                <w:noProof/>
                <w:webHidden/>
              </w:rPr>
              <w:tab/>
            </w:r>
            <w:r>
              <w:rPr>
                <w:noProof/>
                <w:webHidden/>
              </w:rPr>
              <w:fldChar w:fldCharType="begin"/>
            </w:r>
            <w:r w:rsidR="001B391C">
              <w:rPr>
                <w:noProof/>
                <w:webHidden/>
              </w:rPr>
              <w:instrText xml:space="preserve"> PAGEREF _Toc475547790 \h </w:instrText>
            </w:r>
          </w:ins>
          <w:r>
            <w:rPr>
              <w:noProof/>
              <w:webHidden/>
            </w:rPr>
          </w:r>
          <w:r>
            <w:rPr>
              <w:noProof/>
              <w:webHidden/>
            </w:rPr>
            <w:fldChar w:fldCharType="separate"/>
          </w:r>
          <w:ins w:id="108" w:author="Jim Marek" w:date="2017-02-27T11:26:00Z">
            <w:r w:rsidR="00F70C5D">
              <w:rPr>
                <w:noProof/>
                <w:webHidden/>
              </w:rPr>
              <w:t>40</w:t>
            </w:r>
          </w:ins>
          <w:ins w:id="109" w:author="jay" w:date="2017-02-22T17:27:00Z">
            <w:del w:id="110" w:author="Jim Marek" w:date="2017-02-27T11:26:00Z">
              <w:r w:rsidR="001B391C" w:rsidDel="00F70C5D">
                <w:rPr>
                  <w:noProof/>
                  <w:webHidden/>
                </w:rPr>
                <w:delText>38</w:delText>
              </w:r>
            </w:del>
            <w:r>
              <w:rPr>
                <w:noProof/>
                <w:webHidden/>
              </w:rPr>
              <w:fldChar w:fldCharType="end"/>
            </w:r>
            <w:r w:rsidRPr="002E1F0A">
              <w:rPr>
                <w:rStyle w:val="Hyperlink"/>
                <w:noProof/>
              </w:rPr>
              <w:fldChar w:fldCharType="end"/>
            </w:r>
          </w:ins>
        </w:p>
        <w:p w14:paraId="4C34F7B7" w14:textId="77777777" w:rsidR="002E22C6" w:rsidDel="001B391C" w:rsidRDefault="00E30643">
          <w:pPr>
            <w:pStyle w:val="TOC1"/>
            <w:tabs>
              <w:tab w:val="left" w:pos="1100"/>
              <w:tab w:val="right" w:leader="dot" w:pos="9019"/>
            </w:tabs>
            <w:rPr>
              <w:del w:id="111" w:author="jay" w:date="2017-02-22T17:27:00Z"/>
              <w:rFonts w:asciiTheme="minorHAnsi" w:eastAsiaTheme="minorEastAsia" w:hAnsiTheme="minorHAnsi" w:cstheme="minorBidi"/>
              <w:b w:val="0"/>
              <w:noProof/>
              <w:sz w:val="22"/>
            </w:rPr>
          </w:pPr>
          <w:del w:id="112" w:author="jay" w:date="2017-02-22T17:27:00Z">
            <w:r w:rsidRPr="00E30643">
              <w:rPr>
                <w:rPrChange w:id="113" w:author="jay" w:date="2017-02-22T17:27:00Z">
                  <w:rPr>
                    <w:rStyle w:val="Hyperlink"/>
                    <w:rFonts w:ascii="Calibri" w:hAnsi="Calibri"/>
                    <w:b w:val="0"/>
                    <w:noProof/>
                  </w:rPr>
                </w:rPrChange>
              </w:rPr>
              <w:delText>1.</w:delText>
            </w:r>
            <w:r w:rsidR="002E22C6" w:rsidDel="001B391C">
              <w:rPr>
                <w:rFonts w:asciiTheme="minorHAnsi" w:eastAsiaTheme="minorEastAsia" w:hAnsiTheme="minorHAnsi" w:cstheme="minorBidi"/>
                <w:b w:val="0"/>
                <w:noProof/>
                <w:sz w:val="22"/>
              </w:rPr>
              <w:tab/>
            </w:r>
            <w:r w:rsidRPr="00E30643">
              <w:rPr>
                <w:rPrChange w:id="114" w:author="jay" w:date="2017-02-22T17:27:00Z">
                  <w:rPr>
                    <w:rStyle w:val="Hyperlink"/>
                    <w:rFonts w:ascii="Calibri" w:hAnsi="Calibri"/>
                    <w:b w:val="0"/>
                    <w:noProof/>
                  </w:rPr>
                </w:rPrChange>
              </w:rPr>
              <w:delText>Introduction</w:delText>
            </w:r>
            <w:r w:rsidR="002E22C6" w:rsidDel="001B391C">
              <w:rPr>
                <w:noProof/>
                <w:webHidden/>
              </w:rPr>
              <w:tab/>
            </w:r>
            <w:r w:rsidR="00723F0F" w:rsidDel="001B391C">
              <w:rPr>
                <w:noProof/>
                <w:webHidden/>
              </w:rPr>
              <w:delText>5</w:delText>
            </w:r>
          </w:del>
        </w:p>
        <w:p w14:paraId="270FF33C" w14:textId="77777777" w:rsidR="002E22C6" w:rsidDel="001B391C" w:rsidRDefault="00E30643">
          <w:pPr>
            <w:pStyle w:val="TOC1"/>
            <w:tabs>
              <w:tab w:val="left" w:pos="1100"/>
              <w:tab w:val="right" w:leader="dot" w:pos="9019"/>
            </w:tabs>
            <w:rPr>
              <w:del w:id="115" w:author="jay" w:date="2017-02-22T17:27:00Z"/>
              <w:rFonts w:asciiTheme="minorHAnsi" w:eastAsiaTheme="minorEastAsia" w:hAnsiTheme="minorHAnsi" w:cstheme="minorBidi"/>
              <w:b w:val="0"/>
              <w:noProof/>
              <w:sz w:val="22"/>
            </w:rPr>
          </w:pPr>
          <w:del w:id="116" w:author="jay" w:date="2017-02-22T17:27:00Z">
            <w:r w:rsidRPr="00E30643">
              <w:rPr>
                <w:rPrChange w:id="117" w:author="jay" w:date="2017-02-22T17:27:00Z">
                  <w:rPr>
                    <w:rStyle w:val="Hyperlink"/>
                    <w:rFonts w:ascii="Calibri" w:hAnsi="Calibri"/>
                    <w:b w:val="0"/>
                    <w:noProof/>
                  </w:rPr>
                </w:rPrChange>
              </w:rPr>
              <w:delText>2.</w:delText>
            </w:r>
            <w:r w:rsidR="002E22C6" w:rsidDel="001B391C">
              <w:rPr>
                <w:rFonts w:asciiTheme="minorHAnsi" w:eastAsiaTheme="minorEastAsia" w:hAnsiTheme="minorHAnsi" w:cstheme="minorBidi"/>
                <w:b w:val="0"/>
                <w:noProof/>
                <w:sz w:val="22"/>
              </w:rPr>
              <w:tab/>
            </w:r>
            <w:r w:rsidRPr="00E30643">
              <w:rPr>
                <w:rPrChange w:id="118" w:author="jay" w:date="2017-02-22T17:27:00Z">
                  <w:rPr>
                    <w:rStyle w:val="Hyperlink"/>
                    <w:rFonts w:ascii="Calibri" w:hAnsi="Calibri"/>
                    <w:b w:val="0"/>
                    <w:noProof/>
                  </w:rPr>
                </w:rPrChange>
              </w:rPr>
              <w:delText>Terminology</w:delText>
            </w:r>
            <w:r w:rsidR="002E22C6" w:rsidDel="001B391C">
              <w:rPr>
                <w:noProof/>
                <w:webHidden/>
              </w:rPr>
              <w:tab/>
            </w:r>
            <w:r w:rsidR="00723F0F" w:rsidDel="001B391C">
              <w:rPr>
                <w:noProof/>
                <w:webHidden/>
              </w:rPr>
              <w:delText>5</w:delText>
            </w:r>
          </w:del>
        </w:p>
        <w:p w14:paraId="29F310C7" w14:textId="77777777" w:rsidR="002E22C6" w:rsidDel="001B391C" w:rsidRDefault="00E30643">
          <w:pPr>
            <w:pStyle w:val="TOC1"/>
            <w:tabs>
              <w:tab w:val="left" w:pos="1100"/>
              <w:tab w:val="right" w:leader="dot" w:pos="9019"/>
            </w:tabs>
            <w:rPr>
              <w:del w:id="119" w:author="jay" w:date="2017-02-22T17:27:00Z"/>
              <w:rFonts w:asciiTheme="minorHAnsi" w:eastAsiaTheme="minorEastAsia" w:hAnsiTheme="minorHAnsi" w:cstheme="minorBidi"/>
              <w:b w:val="0"/>
              <w:noProof/>
              <w:sz w:val="22"/>
            </w:rPr>
          </w:pPr>
          <w:del w:id="120" w:author="jay" w:date="2017-02-22T17:27:00Z">
            <w:r w:rsidRPr="00E30643">
              <w:rPr>
                <w:rPrChange w:id="121" w:author="jay" w:date="2017-02-22T17:27:00Z">
                  <w:rPr>
                    <w:rStyle w:val="Hyperlink"/>
                    <w:rFonts w:ascii="Calibri" w:hAnsi="Calibri"/>
                    <w:b w:val="0"/>
                    <w:noProof/>
                  </w:rPr>
                </w:rPrChange>
              </w:rPr>
              <w:delText>3.</w:delText>
            </w:r>
            <w:r w:rsidR="002E22C6" w:rsidDel="001B391C">
              <w:rPr>
                <w:rFonts w:asciiTheme="minorHAnsi" w:eastAsiaTheme="minorEastAsia" w:hAnsiTheme="minorHAnsi" w:cstheme="minorBidi"/>
                <w:b w:val="0"/>
                <w:noProof/>
                <w:sz w:val="22"/>
              </w:rPr>
              <w:tab/>
            </w:r>
            <w:r w:rsidRPr="00E30643">
              <w:rPr>
                <w:rPrChange w:id="122" w:author="jay" w:date="2017-02-22T17:27:00Z">
                  <w:rPr>
                    <w:rStyle w:val="Hyperlink"/>
                    <w:rFonts w:ascii="Calibri" w:hAnsi="Calibri"/>
                    <w:b w:val="0"/>
                    <w:noProof/>
                  </w:rPr>
                </w:rPrChange>
              </w:rPr>
              <w:delText>Project Area Preparation</w:delText>
            </w:r>
            <w:r w:rsidR="002E22C6" w:rsidDel="001B391C">
              <w:rPr>
                <w:noProof/>
                <w:webHidden/>
              </w:rPr>
              <w:tab/>
            </w:r>
            <w:r w:rsidR="00723F0F" w:rsidDel="001B391C">
              <w:rPr>
                <w:noProof/>
                <w:webHidden/>
              </w:rPr>
              <w:delText>6</w:delText>
            </w:r>
          </w:del>
        </w:p>
        <w:p w14:paraId="6CD75CCF" w14:textId="77777777" w:rsidR="002E22C6" w:rsidDel="001B391C" w:rsidRDefault="00E30643">
          <w:pPr>
            <w:pStyle w:val="TOC2"/>
            <w:tabs>
              <w:tab w:val="left" w:pos="1100"/>
              <w:tab w:val="right" w:leader="dot" w:pos="9019"/>
            </w:tabs>
            <w:rPr>
              <w:del w:id="123" w:author="jay" w:date="2017-02-22T17:27:00Z"/>
              <w:rFonts w:eastAsiaTheme="minorEastAsia" w:cstheme="minorBidi"/>
              <w:noProof/>
              <w:sz w:val="22"/>
            </w:rPr>
          </w:pPr>
          <w:del w:id="124" w:author="jay" w:date="2017-02-22T17:27:00Z">
            <w:r w:rsidRPr="00E30643">
              <w:rPr>
                <w:rPrChange w:id="125" w:author="jay" w:date="2017-02-22T17:27:00Z">
                  <w:rPr>
                    <w:rStyle w:val="Hyperlink"/>
                    <w:noProof/>
                  </w:rPr>
                </w:rPrChange>
              </w:rPr>
              <w:delText>3.1</w:delText>
            </w:r>
            <w:r w:rsidR="002E22C6" w:rsidDel="001B391C">
              <w:rPr>
                <w:rFonts w:eastAsiaTheme="minorEastAsia" w:cstheme="minorBidi"/>
                <w:noProof/>
                <w:sz w:val="22"/>
              </w:rPr>
              <w:tab/>
            </w:r>
            <w:r w:rsidRPr="00E30643">
              <w:rPr>
                <w:rPrChange w:id="126" w:author="jay" w:date="2017-02-22T17:27:00Z">
                  <w:rPr>
                    <w:rStyle w:val="Hyperlink"/>
                    <w:noProof/>
                  </w:rPr>
                </w:rPrChange>
              </w:rPr>
              <w:delText>Defining Timelines and Iterations</w:delText>
            </w:r>
            <w:r w:rsidR="002E22C6" w:rsidDel="001B391C">
              <w:rPr>
                <w:noProof/>
                <w:webHidden/>
              </w:rPr>
              <w:tab/>
            </w:r>
            <w:r w:rsidR="00723F0F" w:rsidDel="001B391C">
              <w:rPr>
                <w:noProof/>
                <w:webHidden/>
              </w:rPr>
              <w:delText>6</w:delText>
            </w:r>
          </w:del>
        </w:p>
        <w:p w14:paraId="1D106C16" w14:textId="77777777" w:rsidR="002E22C6" w:rsidDel="001B391C" w:rsidRDefault="00E30643">
          <w:pPr>
            <w:pStyle w:val="TOC2"/>
            <w:tabs>
              <w:tab w:val="left" w:pos="1100"/>
              <w:tab w:val="right" w:leader="dot" w:pos="9019"/>
            </w:tabs>
            <w:rPr>
              <w:del w:id="127" w:author="jay" w:date="2017-02-22T17:27:00Z"/>
              <w:rFonts w:eastAsiaTheme="minorEastAsia" w:cstheme="minorBidi"/>
              <w:noProof/>
              <w:sz w:val="22"/>
            </w:rPr>
          </w:pPr>
          <w:del w:id="128" w:author="jay" w:date="2017-02-22T17:27:00Z">
            <w:r w:rsidRPr="00E30643">
              <w:rPr>
                <w:rPrChange w:id="129" w:author="jay" w:date="2017-02-22T17:27:00Z">
                  <w:rPr>
                    <w:rStyle w:val="Hyperlink"/>
                    <w:noProof/>
                  </w:rPr>
                </w:rPrChange>
              </w:rPr>
              <w:delText>3.2</w:delText>
            </w:r>
            <w:r w:rsidR="002E22C6" w:rsidDel="001B391C">
              <w:rPr>
                <w:rFonts w:eastAsiaTheme="minorEastAsia" w:cstheme="minorBidi"/>
                <w:noProof/>
                <w:sz w:val="22"/>
              </w:rPr>
              <w:tab/>
            </w:r>
            <w:r w:rsidRPr="00E30643">
              <w:rPr>
                <w:rPrChange w:id="130" w:author="jay" w:date="2017-02-22T17:27:00Z">
                  <w:rPr>
                    <w:rStyle w:val="Hyperlink"/>
                    <w:noProof/>
                  </w:rPr>
                </w:rPrChange>
              </w:rPr>
              <w:delText>Creating Team Areas</w:delText>
            </w:r>
            <w:r w:rsidR="002E22C6" w:rsidDel="001B391C">
              <w:rPr>
                <w:noProof/>
                <w:webHidden/>
              </w:rPr>
              <w:tab/>
            </w:r>
            <w:r w:rsidR="00723F0F" w:rsidDel="001B391C">
              <w:rPr>
                <w:noProof/>
                <w:webHidden/>
              </w:rPr>
              <w:delText>8</w:delText>
            </w:r>
          </w:del>
        </w:p>
        <w:p w14:paraId="1A0F3746" w14:textId="77777777" w:rsidR="002E22C6" w:rsidDel="001B391C" w:rsidRDefault="00E30643">
          <w:pPr>
            <w:pStyle w:val="TOC2"/>
            <w:tabs>
              <w:tab w:val="left" w:pos="1100"/>
              <w:tab w:val="right" w:leader="dot" w:pos="9019"/>
            </w:tabs>
            <w:rPr>
              <w:del w:id="131" w:author="jay" w:date="2017-02-22T17:27:00Z"/>
              <w:rFonts w:eastAsiaTheme="minorEastAsia" w:cstheme="minorBidi"/>
              <w:noProof/>
              <w:sz w:val="22"/>
            </w:rPr>
          </w:pPr>
          <w:del w:id="132" w:author="jay" w:date="2017-02-22T17:27:00Z">
            <w:r w:rsidRPr="00E30643">
              <w:rPr>
                <w:rPrChange w:id="133" w:author="jay" w:date="2017-02-22T17:27:00Z">
                  <w:rPr>
                    <w:rStyle w:val="Hyperlink"/>
                    <w:noProof/>
                  </w:rPr>
                </w:rPrChange>
              </w:rPr>
              <w:delText>3.3</w:delText>
            </w:r>
            <w:r w:rsidR="002E22C6" w:rsidDel="001B391C">
              <w:rPr>
                <w:rFonts w:eastAsiaTheme="minorEastAsia" w:cstheme="minorBidi"/>
                <w:noProof/>
                <w:sz w:val="22"/>
              </w:rPr>
              <w:tab/>
            </w:r>
            <w:r w:rsidRPr="00E30643">
              <w:rPr>
                <w:rPrChange w:id="134" w:author="jay" w:date="2017-02-22T17:27:00Z">
                  <w:rPr>
                    <w:rStyle w:val="Hyperlink"/>
                    <w:noProof/>
                  </w:rPr>
                </w:rPrChange>
              </w:rPr>
              <w:delText>Defining Roles</w:delText>
            </w:r>
            <w:r w:rsidR="002E22C6" w:rsidDel="001B391C">
              <w:rPr>
                <w:noProof/>
                <w:webHidden/>
              </w:rPr>
              <w:tab/>
            </w:r>
            <w:r w:rsidR="00723F0F" w:rsidDel="001B391C">
              <w:rPr>
                <w:noProof/>
                <w:webHidden/>
              </w:rPr>
              <w:delText>9</w:delText>
            </w:r>
          </w:del>
        </w:p>
        <w:p w14:paraId="54C84382" w14:textId="77777777" w:rsidR="002E22C6" w:rsidDel="001B391C" w:rsidRDefault="00E30643">
          <w:pPr>
            <w:pStyle w:val="TOC2"/>
            <w:tabs>
              <w:tab w:val="left" w:pos="1100"/>
              <w:tab w:val="right" w:leader="dot" w:pos="9019"/>
            </w:tabs>
            <w:rPr>
              <w:del w:id="135" w:author="jay" w:date="2017-02-22T17:27:00Z"/>
              <w:rFonts w:eastAsiaTheme="minorEastAsia" w:cstheme="minorBidi"/>
              <w:noProof/>
              <w:sz w:val="22"/>
            </w:rPr>
          </w:pPr>
          <w:del w:id="136" w:author="jay" w:date="2017-02-22T17:27:00Z">
            <w:r w:rsidRPr="00E30643">
              <w:rPr>
                <w:rPrChange w:id="137" w:author="jay" w:date="2017-02-22T17:27:00Z">
                  <w:rPr>
                    <w:rStyle w:val="Hyperlink"/>
                    <w:noProof/>
                  </w:rPr>
                </w:rPrChange>
              </w:rPr>
              <w:delText>3.4</w:delText>
            </w:r>
            <w:r w:rsidR="002E22C6" w:rsidDel="001B391C">
              <w:rPr>
                <w:rFonts w:eastAsiaTheme="minorEastAsia" w:cstheme="minorBidi"/>
                <w:noProof/>
                <w:sz w:val="22"/>
              </w:rPr>
              <w:tab/>
            </w:r>
            <w:r w:rsidRPr="00E30643">
              <w:rPr>
                <w:rPrChange w:id="138" w:author="jay" w:date="2017-02-22T17:27:00Z">
                  <w:rPr>
                    <w:rStyle w:val="Hyperlink"/>
                    <w:noProof/>
                  </w:rPr>
                </w:rPrChange>
              </w:rPr>
              <w:delText>Defining Releases</w:delText>
            </w:r>
            <w:r w:rsidR="002E22C6" w:rsidDel="001B391C">
              <w:rPr>
                <w:noProof/>
                <w:webHidden/>
              </w:rPr>
              <w:tab/>
            </w:r>
            <w:r w:rsidR="00723F0F" w:rsidDel="001B391C">
              <w:rPr>
                <w:noProof/>
                <w:webHidden/>
              </w:rPr>
              <w:delText>10</w:delText>
            </w:r>
          </w:del>
        </w:p>
        <w:p w14:paraId="21D2AC38" w14:textId="77777777" w:rsidR="002E22C6" w:rsidDel="001B391C" w:rsidRDefault="00E30643">
          <w:pPr>
            <w:pStyle w:val="TOC2"/>
            <w:tabs>
              <w:tab w:val="left" w:pos="1100"/>
              <w:tab w:val="right" w:leader="dot" w:pos="9019"/>
            </w:tabs>
            <w:rPr>
              <w:del w:id="139" w:author="jay" w:date="2017-02-22T17:27:00Z"/>
              <w:rFonts w:eastAsiaTheme="minorEastAsia" w:cstheme="minorBidi"/>
              <w:noProof/>
              <w:sz w:val="22"/>
            </w:rPr>
          </w:pPr>
          <w:del w:id="140" w:author="jay" w:date="2017-02-22T17:27:00Z">
            <w:r w:rsidRPr="00E30643">
              <w:rPr>
                <w:rPrChange w:id="141" w:author="jay" w:date="2017-02-22T17:27:00Z">
                  <w:rPr>
                    <w:rStyle w:val="Hyperlink"/>
                    <w:noProof/>
                  </w:rPr>
                </w:rPrChange>
              </w:rPr>
              <w:delText>3.5</w:delText>
            </w:r>
            <w:r w:rsidR="002E22C6" w:rsidDel="001B391C">
              <w:rPr>
                <w:rFonts w:eastAsiaTheme="minorEastAsia" w:cstheme="minorBidi"/>
                <w:noProof/>
                <w:sz w:val="22"/>
              </w:rPr>
              <w:tab/>
            </w:r>
            <w:r w:rsidRPr="00E30643">
              <w:rPr>
                <w:rPrChange w:id="142" w:author="jay" w:date="2017-02-22T17:27:00Z">
                  <w:rPr>
                    <w:rStyle w:val="Hyperlink"/>
                    <w:noProof/>
                  </w:rPr>
                </w:rPrChange>
              </w:rPr>
              <w:delText>Defining Categories</w:delText>
            </w:r>
            <w:r w:rsidR="002E22C6" w:rsidDel="001B391C">
              <w:rPr>
                <w:noProof/>
                <w:webHidden/>
              </w:rPr>
              <w:tab/>
            </w:r>
            <w:r w:rsidR="00723F0F" w:rsidDel="001B391C">
              <w:rPr>
                <w:noProof/>
                <w:webHidden/>
              </w:rPr>
              <w:delText>11</w:delText>
            </w:r>
          </w:del>
        </w:p>
        <w:p w14:paraId="2A259997" w14:textId="77777777" w:rsidR="002E22C6" w:rsidDel="001B391C" w:rsidRDefault="00E30643">
          <w:pPr>
            <w:pStyle w:val="TOC2"/>
            <w:tabs>
              <w:tab w:val="left" w:pos="1100"/>
              <w:tab w:val="right" w:leader="dot" w:pos="9019"/>
            </w:tabs>
            <w:rPr>
              <w:del w:id="143" w:author="jay" w:date="2017-02-22T17:27:00Z"/>
              <w:rFonts w:eastAsiaTheme="minorEastAsia" w:cstheme="minorBidi"/>
              <w:noProof/>
              <w:sz w:val="22"/>
            </w:rPr>
          </w:pPr>
          <w:del w:id="144" w:author="jay" w:date="2017-02-22T17:27:00Z">
            <w:r w:rsidRPr="00E30643">
              <w:rPr>
                <w:rPrChange w:id="145" w:author="jay" w:date="2017-02-22T17:27:00Z">
                  <w:rPr>
                    <w:rStyle w:val="Hyperlink"/>
                    <w:noProof/>
                  </w:rPr>
                </w:rPrChange>
              </w:rPr>
              <w:delText>3.6</w:delText>
            </w:r>
            <w:r w:rsidR="002E22C6" w:rsidDel="001B391C">
              <w:rPr>
                <w:rFonts w:eastAsiaTheme="minorEastAsia" w:cstheme="minorBidi"/>
                <w:noProof/>
                <w:sz w:val="22"/>
              </w:rPr>
              <w:tab/>
            </w:r>
            <w:r w:rsidRPr="00E30643">
              <w:rPr>
                <w:rPrChange w:id="146" w:author="jay" w:date="2017-02-22T17:27:00Z">
                  <w:rPr>
                    <w:rStyle w:val="Hyperlink"/>
                    <w:noProof/>
                  </w:rPr>
                </w:rPrChange>
              </w:rPr>
              <w:delText>Defining Work Item Types</w:delText>
            </w:r>
            <w:r w:rsidR="002E22C6" w:rsidDel="001B391C">
              <w:rPr>
                <w:noProof/>
                <w:webHidden/>
              </w:rPr>
              <w:tab/>
            </w:r>
            <w:r w:rsidR="00723F0F" w:rsidDel="001B391C">
              <w:rPr>
                <w:noProof/>
                <w:webHidden/>
              </w:rPr>
              <w:delText>13</w:delText>
            </w:r>
          </w:del>
        </w:p>
        <w:p w14:paraId="7F820700" w14:textId="77777777" w:rsidR="002E22C6" w:rsidDel="001B391C" w:rsidRDefault="00E30643">
          <w:pPr>
            <w:pStyle w:val="TOC1"/>
            <w:tabs>
              <w:tab w:val="left" w:pos="1100"/>
              <w:tab w:val="right" w:leader="dot" w:pos="9019"/>
            </w:tabs>
            <w:rPr>
              <w:del w:id="147" w:author="jay" w:date="2017-02-22T17:27:00Z"/>
              <w:rFonts w:asciiTheme="minorHAnsi" w:eastAsiaTheme="minorEastAsia" w:hAnsiTheme="minorHAnsi" w:cstheme="minorBidi"/>
              <w:b w:val="0"/>
              <w:noProof/>
              <w:sz w:val="22"/>
            </w:rPr>
          </w:pPr>
          <w:del w:id="148" w:author="jay" w:date="2017-02-22T17:27:00Z">
            <w:r w:rsidRPr="00E30643">
              <w:rPr>
                <w:rPrChange w:id="149" w:author="jay" w:date="2017-02-22T17:27:00Z">
                  <w:rPr>
                    <w:rStyle w:val="Hyperlink"/>
                    <w:rFonts w:ascii="Calibri" w:hAnsi="Calibri"/>
                    <w:b w:val="0"/>
                    <w:noProof/>
                  </w:rPr>
                </w:rPrChange>
              </w:rPr>
              <w:delText>4.</w:delText>
            </w:r>
            <w:r w:rsidR="002E22C6" w:rsidDel="001B391C">
              <w:rPr>
                <w:rFonts w:asciiTheme="minorHAnsi" w:eastAsiaTheme="minorEastAsia" w:hAnsiTheme="minorHAnsi" w:cstheme="minorBidi"/>
                <w:b w:val="0"/>
                <w:noProof/>
                <w:sz w:val="22"/>
              </w:rPr>
              <w:tab/>
            </w:r>
            <w:r w:rsidRPr="00E30643">
              <w:rPr>
                <w:rPrChange w:id="150" w:author="jay" w:date="2017-02-22T17:27:00Z">
                  <w:rPr>
                    <w:rStyle w:val="Hyperlink"/>
                    <w:rFonts w:ascii="Calibri" w:hAnsi="Calibri"/>
                    <w:b w:val="0"/>
                    <w:noProof/>
                  </w:rPr>
                </w:rPrChange>
              </w:rPr>
              <w:delText>Configuration and Change Management</w:delText>
            </w:r>
            <w:r w:rsidR="002E22C6" w:rsidDel="001B391C">
              <w:rPr>
                <w:noProof/>
                <w:webHidden/>
              </w:rPr>
              <w:tab/>
            </w:r>
            <w:r w:rsidR="00723F0F" w:rsidDel="001B391C">
              <w:rPr>
                <w:noProof/>
                <w:webHidden/>
              </w:rPr>
              <w:delText>15</w:delText>
            </w:r>
          </w:del>
        </w:p>
        <w:p w14:paraId="3A538057" w14:textId="77777777" w:rsidR="002E22C6" w:rsidDel="001B391C" w:rsidRDefault="00E30643">
          <w:pPr>
            <w:pStyle w:val="TOC2"/>
            <w:tabs>
              <w:tab w:val="left" w:pos="1100"/>
              <w:tab w:val="right" w:leader="dot" w:pos="9019"/>
            </w:tabs>
            <w:rPr>
              <w:del w:id="151" w:author="jay" w:date="2017-02-22T17:27:00Z"/>
              <w:rFonts w:eastAsiaTheme="minorEastAsia" w:cstheme="minorBidi"/>
              <w:noProof/>
              <w:sz w:val="22"/>
            </w:rPr>
          </w:pPr>
          <w:del w:id="152" w:author="jay" w:date="2017-02-22T17:27:00Z">
            <w:r w:rsidRPr="00E30643">
              <w:rPr>
                <w:rPrChange w:id="153" w:author="jay" w:date="2017-02-22T17:27:00Z">
                  <w:rPr>
                    <w:rStyle w:val="Hyperlink"/>
                    <w:noProof/>
                  </w:rPr>
                </w:rPrChange>
              </w:rPr>
              <w:delText>4.1</w:delText>
            </w:r>
            <w:r w:rsidR="002E22C6" w:rsidDel="001B391C">
              <w:rPr>
                <w:rFonts w:eastAsiaTheme="minorEastAsia" w:cstheme="minorBidi"/>
                <w:noProof/>
                <w:sz w:val="22"/>
              </w:rPr>
              <w:tab/>
            </w:r>
            <w:r w:rsidRPr="00E30643">
              <w:rPr>
                <w:rPrChange w:id="154" w:author="jay" w:date="2017-02-22T17:27:00Z">
                  <w:rPr>
                    <w:rStyle w:val="Hyperlink"/>
                    <w:noProof/>
                  </w:rPr>
                </w:rPrChange>
              </w:rPr>
              <w:delText>Creating Work Items</w:delText>
            </w:r>
            <w:r w:rsidR="002E22C6" w:rsidDel="001B391C">
              <w:rPr>
                <w:noProof/>
                <w:webHidden/>
              </w:rPr>
              <w:tab/>
            </w:r>
            <w:r w:rsidR="00723F0F" w:rsidDel="001B391C">
              <w:rPr>
                <w:noProof/>
                <w:webHidden/>
              </w:rPr>
              <w:delText>15</w:delText>
            </w:r>
          </w:del>
        </w:p>
        <w:p w14:paraId="306F4E77" w14:textId="77777777" w:rsidR="002E22C6" w:rsidDel="001B391C" w:rsidRDefault="00E30643">
          <w:pPr>
            <w:pStyle w:val="TOC2"/>
            <w:tabs>
              <w:tab w:val="left" w:pos="1100"/>
              <w:tab w:val="right" w:leader="dot" w:pos="9019"/>
            </w:tabs>
            <w:rPr>
              <w:del w:id="155" w:author="jay" w:date="2017-02-22T17:27:00Z"/>
              <w:rFonts w:eastAsiaTheme="minorEastAsia" w:cstheme="minorBidi"/>
              <w:noProof/>
              <w:sz w:val="22"/>
            </w:rPr>
          </w:pPr>
          <w:del w:id="156" w:author="jay" w:date="2017-02-22T17:27:00Z">
            <w:r w:rsidRPr="00E30643">
              <w:rPr>
                <w:rPrChange w:id="157" w:author="jay" w:date="2017-02-22T17:27:00Z">
                  <w:rPr>
                    <w:rStyle w:val="Hyperlink"/>
                    <w:noProof/>
                  </w:rPr>
                </w:rPrChange>
              </w:rPr>
              <w:delText>4.2</w:delText>
            </w:r>
            <w:r w:rsidR="002E22C6" w:rsidDel="001B391C">
              <w:rPr>
                <w:rFonts w:eastAsiaTheme="minorEastAsia" w:cstheme="minorBidi"/>
                <w:noProof/>
                <w:sz w:val="22"/>
              </w:rPr>
              <w:tab/>
            </w:r>
            <w:r w:rsidRPr="00E30643">
              <w:rPr>
                <w:rPrChange w:id="158" w:author="jay" w:date="2017-02-22T17:27:00Z">
                  <w:rPr>
                    <w:rStyle w:val="Hyperlink"/>
                    <w:noProof/>
                  </w:rPr>
                </w:rPrChange>
              </w:rPr>
              <w:delText>Assigning Work Items</w:delText>
            </w:r>
            <w:r w:rsidR="002E22C6" w:rsidDel="001B391C">
              <w:rPr>
                <w:noProof/>
                <w:webHidden/>
              </w:rPr>
              <w:tab/>
            </w:r>
            <w:r w:rsidR="00723F0F" w:rsidDel="001B391C">
              <w:rPr>
                <w:noProof/>
                <w:webHidden/>
              </w:rPr>
              <w:delText>18</w:delText>
            </w:r>
          </w:del>
        </w:p>
        <w:p w14:paraId="3922024C" w14:textId="77777777" w:rsidR="002E22C6" w:rsidDel="001B391C" w:rsidRDefault="00E30643">
          <w:pPr>
            <w:pStyle w:val="TOC2"/>
            <w:tabs>
              <w:tab w:val="left" w:pos="1100"/>
              <w:tab w:val="right" w:leader="dot" w:pos="9019"/>
            </w:tabs>
            <w:rPr>
              <w:del w:id="159" w:author="jay" w:date="2017-02-22T17:27:00Z"/>
              <w:rFonts w:eastAsiaTheme="minorEastAsia" w:cstheme="minorBidi"/>
              <w:noProof/>
              <w:sz w:val="22"/>
            </w:rPr>
          </w:pPr>
          <w:del w:id="160" w:author="jay" w:date="2017-02-22T17:27:00Z">
            <w:r w:rsidRPr="00E30643">
              <w:rPr>
                <w:rPrChange w:id="161" w:author="jay" w:date="2017-02-22T17:27:00Z">
                  <w:rPr>
                    <w:rStyle w:val="Hyperlink"/>
                    <w:noProof/>
                  </w:rPr>
                </w:rPrChange>
              </w:rPr>
              <w:delText>4.3</w:delText>
            </w:r>
            <w:r w:rsidR="002E22C6" w:rsidDel="001B391C">
              <w:rPr>
                <w:rFonts w:eastAsiaTheme="minorEastAsia" w:cstheme="minorBidi"/>
                <w:noProof/>
                <w:sz w:val="22"/>
              </w:rPr>
              <w:tab/>
            </w:r>
            <w:r w:rsidRPr="00E30643">
              <w:rPr>
                <w:rPrChange w:id="162" w:author="jay" w:date="2017-02-22T17:27:00Z">
                  <w:rPr>
                    <w:rStyle w:val="Hyperlink"/>
                    <w:noProof/>
                  </w:rPr>
                </w:rPrChange>
              </w:rPr>
              <w:delText>Updating Work Items</w:delText>
            </w:r>
            <w:r w:rsidR="002E22C6" w:rsidDel="001B391C">
              <w:rPr>
                <w:noProof/>
                <w:webHidden/>
              </w:rPr>
              <w:tab/>
            </w:r>
            <w:r w:rsidR="00723F0F" w:rsidDel="001B391C">
              <w:rPr>
                <w:noProof/>
                <w:webHidden/>
              </w:rPr>
              <w:delText>20</w:delText>
            </w:r>
          </w:del>
        </w:p>
        <w:p w14:paraId="68BEF9FE" w14:textId="77777777" w:rsidR="002E22C6" w:rsidDel="001B391C" w:rsidRDefault="00E30643">
          <w:pPr>
            <w:pStyle w:val="TOC2"/>
            <w:tabs>
              <w:tab w:val="left" w:pos="1100"/>
              <w:tab w:val="right" w:leader="dot" w:pos="9019"/>
            </w:tabs>
            <w:rPr>
              <w:del w:id="163" w:author="jay" w:date="2017-02-22T17:27:00Z"/>
              <w:rFonts w:eastAsiaTheme="minorEastAsia" w:cstheme="minorBidi"/>
              <w:noProof/>
              <w:sz w:val="22"/>
            </w:rPr>
          </w:pPr>
          <w:del w:id="164" w:author="jay" w:date="2017-02-22T17:27:00Z">
            <w:r w:rsidRPr="00E30643">
              <w:rPr>
                <w:rPrChange w:id="165" w:author="jay" w:date="2017-02-22T17:27:00Z">
                  <w:rPr>
                    <w:rStyle w:val="Hyperlink"/>
                    <w:noProof/>
                  </w:rPr>
                </w:rPrChange>
              </w:rPr>
              <w:delText>4.4</w:delText>
            </w:r>
            <w:r w:rsidR="002E22C6" w:rsidDel="001B391C">
              <w:rPr>
                <w:rFonts w:eastAsiaTheme="minorEastAsia" w:cstheme="minorBidi"/>
                <w:noProof/>
                <w:sz w:val="22"/>
              </w:rPr>
              <w:tab/>
            </w:r>
            <w:r w:rsidRPr="00E30643">
              <w:rPr>
                <w:rPrChange w:id="166" w:author="jay" w:date="2017-02-22T17:27:00Z">
                  <w:rPr>
                    <w:rStyle w:val="Hyperlink"/>
                    <w:noProof/>
                  </w:rPr>
                </w:rPrChange>
              </w:rPr>
              <w:delText>Queries</w:delText>
            </w:r>
            <w:r w:rsidR="002E22C6" w:rsidDel="001B391C">
              <w:rPr>
                <w:noProof/>
                <w:webHidden/>
              </w:rPr>
              <w:tab/>
            </w:r>
            <w:r w:rsidR="00723F0F" w:rsidDel="001B391C">
              <w:rPr>
                <w:noProof/>
                <w:webHidden/>
              </w:rPr>
              <w:delText>21</w:delText>
            </w:r>
          </w:del>
        </w:p>
        <w:p w14:paraId="0189840E" w14:textId="77777777" w:rsidR="002E22C6" w:rsidDel="001B391C" w:rsidRDefault="00E30643">
          <w:pPr>
            <w:pStyle w:val="TOC3"/>
            <w:tabs>
              <w:tab w:val="left" w:pos="1100"/>
              <w:tab w:val="right" w:leader="dot" w:pos="9019"/>
            </w:tabs>
            <w:rPr>
              <w:del w:id="167" w:author="jay" w:date="2017-02-22T17:27:00Z"/>
              <w:rFonts w:eastAsiaTheme="minorEastAsia" w:cstheme="minorBidi"/>
              <w:noProof/>
              <w:sz w:val="22"/>
            </w:rPr>
          </w:pPr>
          <w:del w:id="168" w:author="jay" w:date="2017-02-22T17:27:00Z">
            <w:r w:rsidRPr="00E30643">
              <w:rPr>
                <w:rPrChange w:id="169" w:author="jay" w:date="2017-02-22T17:27:00Z">
                  <w:rPr>
                    <w:rStyle w:val="Hyperlink"/>
                    <w:noProof/>
                  </w:rPr>
                </w:rPrChange>
              </w:rPr>
              <w:delText>4.4.1</w:delText>
            </w:r>
            <w:r w:rsidR="002E22C6" w:rsidDel="001B391C">
              <w:rPr>
                <w:rFonts w:eastAsiaTheme="minorEastAsia" w:cstheme="minorBidi"/>
                <w:noProof/>
                <w:sz w:val="22"/>
              </w:rPr>
              <w:tab/>
            </w:r>
            <w:r w:rsidRPr="00E30643">
              <w:rPr>
                <w:rPrChange w:id="170" w:author="jay" w:date="2017-02-22T17:27:00Z">
                  <w:rPr>
                    <w:rStyle w:val="Hyperlink"/>
                    <w:noProof/>
                  </w:rPr>
                </w:rPrChange>
              </w:rPr>
              <w:delText>Using Predefined Queries</w:delText>
            </w:r>
            <w:r w:rsidR="002E22C6" w:rsidDel="001B391C">
              <w:rPr>
                <w:noProof/>
                <w:webHidden/>
              </w:rPr>
              <w:tab/>
            </w:r>
            <w:r w:rsidR="00723F0F" w:rsidDel="001B391C">
              <w:rPr>
                <w:noProof/>
                <w:webHidden/>
              </w:rPr>
              <w:delText>22</w:delText>
            </w:r>
          </w:del>
        </w:p>
        <w:p w14:paraId="139BCD74" w14:textId="77777777" w:rsidR="002E22C6" w:rsidDel="001B391C" w:rsidRDefault="00E30643">
          <w:pPr>
            <w:pStyle w:val="TOC3"/>
            <w:tabs>
              <w:tab w:val="left" w:pos="1100"/>
              <w:tab w:val="right" w:leader="dot" w:pos="9019"/>
            </w:tabs>
            <w:rPr>
              <w:del w:id="171" w:author="jay" w:date="2017-02-22T17:27:00Z"/>
              <w:rFonts w:eastAsiaTheme="minorEastAsia" w:cstheme="minorBidi"/>
              <w:noProof/>
              <w:sz w:val="22"/>
            </w:rPr>
          </w:pPr>
          <w:del w:id="172" w:author="jay" w:date="2017-02-22T17:27:00Z">
            <w:r w:rsidRPr="00E30643">
              <w:rPr>
                <w:rPrChange w:id="173" w:author="jay" w:date="2017-02-22T17:27:00Z">
                  <w:rPr>
                    <w:rStyle w:val="Hyperlink"/>
                    <w:noProof/>
                  </w:rPr>
                </w:rPrChange>
              </w:rPr>
              <w:delText>4.4.2</w:delText>
            </w:r>
            <w:r w:rsidR="002E22C6" w:rsidDel="001B391C">
              <w:rPr>
                <w:rFonts w:eastAsiaTheme="minorEastAsia" w:cstheme="minorBidi"/>
                <w:noProof/>
                <w:sz w:val="22"/>
              </w:rPr>
              <w:tab/>
            </w:r>
            <w:r w:rsidRPr="00E30643">
              <w:rPr>
                <w:rPrChange w:id="174" w:author="jay" w:date="2017-02-22T17:27:00Z">
                  <w:rPr>
                    <w:rStyle w:val="Hyperlink"/>
                    <w:noProof/>
                  </w:rPr>
                </w:rPrChange>
              </w:rPr>
              <w:delText>Creating New Queries</w:delText>
            </w:r>
            <w:r w:rsidR="002E22C6" w:rsidDel="001B391C">
              <w:rPr>
                <w:noProof/>
                <w:webHidden/>
              </w:rPr>
              <w:tab/>
            </w:r>
            <w:r w:rsidR="00723F0F" w:rsidDel="001B391C">
              <w:rPr>
                <w:noProof/>
                <w:webHidden/>
              </w:rPr>
              <w:delText>23</w:delText>
            </w:r>
          </w:del>
        </w:p>
        <w:p w14:paraId="5B258FBD" w14:textId="77777777" w:rsidR="002E22C6" w:rsidDel="001B391C" w:rsidRDefault="00E30643">
          <w:pPr>
            <w:pStyle w:val="TOC2"/>
            <w:tabs>
              <w:tab w:val="left" w:pos="1100"/>
              <w:tab w:val="right" w:leader="dot" w:pos="9019"/>
            </w:tabs>
            <w:rPr>
              <w:del w:id="175" w:author="jay" w:date="2017-02-22T17:27:00Z"/>
              <w:rFonts w:eastAsiaTheme="minorEastAsia" w:cstheme="minorBidi"/>
              <w:noProof/>
              <w:sz w:val="22"/>
            </w:rPr>
          </w:pPr>
          <w:del w:id="176" w:author="jay" w:date="2017-02-22T17:27:00Z">
            <w:r w:rsidRPr="00E30643">
              <w:rPr>
                <w:rPrChange w:id="177" w:author="jay" w:date="2017-02-22T17:27:00Z">
                  <w:rPr>
                    <w:rStyle w:val="Hyperlink"/>
                    <w:noProof/>
                  </w:rPr>
                </w:rPrChange>
              </w:rPr>
              <w:delText>4.5</w:delText>
            </w:r>
            <w:r w:rsidR="002E22C6" w:rsidDel="001B391C">
              <w:rPr>
                <w:rFonts w:eastAsiaTheme="minorEastAsia" w:cstheme="minorBidi"/>
                <w:noProof/>
                <w:sz w:val="22"/>
              </w:rPr>
              <w:tab/>
            </w:r>
            <w:r w:rsidRPr="00E30643">
              <w:rPr>
                <w:rPrChange w:id="178" w:author="jay" w:date="2017-02-22T17:27:00Z">
                  <w:rPr>
                    <w:rStyle w:val="Hyperlink"/>
                    <w:noProof/>
                  </w:rPr>
                </w:rPrChange>
              </w:rPr>
              <w:delText>Check-out and Check-in</w:delText>
            </w:r>
            <w:r w:rsidR="002E22C6" w:rsidDel="001B391C">
              <w:rPr>
                <w:noProof/>
                <w:webHidden/>
              </w:rPr>
              <w:tab/>
            </w:r>
            <w:r w:rsidR="00723F0F" w:rsidDel="001B391C">
              <w:rPr>
                <w:noProof/>
                <w:webHidden/>
              </w:rPr>
              <w:delText>26</w:delText>
            </w:r>
          </w:del>
        </w:p>
        <w:p w14:paraId="4B083EA2" w14:textId="77777777" w:rsidR="002E22C6" w:rsidDel="001B391C" w:rsidRDefault="00E30643">
          <w:pPr>
            <w:pStyle w:val="TOC2"/>
            <w:tabs>
              <w:tab w:val="left" w:pos="1100"/>
              <w:tab w:val="right" w:leader="dot" w:pos="9019"/>
            </w:tabs>
            <w:rPr>
              <w:del w:id="179" w:author="jay" w:date="2017-02-22T17:27:00Z"/>
              <w:rFonts w:eastAsiaTheme="minorEastAsia" w:cstheme="minorBidi"/>
              <w:noProof/>
              <w:sz w:val="22"/>
            </w:rPr>
          </w:pPr>
          <w:del w:id="180" w:author="jay" w:date="2017-02-22T17:27:00Z">
            <w:r w:rsidRPr="00E30643">
              <w:rPr>
                <w:rPrChange w:id="181" w:author="jay" w:date="2017-02-22T17:27:00Z">
                  <w:rPr>
                    <w:rStyle w:val="Hyperlink"/>
                    <w:noProof/>
                  </w:rPr>
                </w:rPrChange>
              </w:rPr>
              <w:delText>4.6</w:delText>
            </w:r>
            <w:r w:rsidR="002E22C6" w:rsidDel="001B391C">
              <w:rPr>
                <w:rFonts w:eastAsiaTheme="minorEastAsia" w:cstheme="minorBidi"/>
                <w:noProof/>
                <w:sz w:val="22"/>
              </w:rPr>
              <w:tab/>
            </w:r>
            <w:r w:rsidRPr="00E30643">
              <w:rPr>
                <w:rPrChange w:id="182" w:author="jay" w:date="2017-02-22T17:27:00Z">
                  <w:rPr>
                    <w:rStyle w:val="Hyperlink"/>
                    <w:noProof/>
                  </w:rPr>
                </w:rPrChange>
              </w:rPr>
              <w:delText>Accepting Incoming Changes</w:delText>
            </w:r>
            <w:r w:rsidR="002E22C6" w:rsidDel="001B391C">
              <w:rPr>
                <w:noProof/>
                <w:webHidden/>
              </w:rPr>
              <w:tab/>
            </w:r>
            <w:r w:rsidR="00723F0F" w:rsidDel="001B391C">
              <w:rPr>
                <w:noProof/>
                <w:webHidden/>
              </w:rPr>
              <w:delText>28</w:delText>
            </w:r>
          </w:del>
        </w:p>
        <w:p w14:paraId="16579D7A" w14:textId="77777777" w:rsidR="002E22C6" w:rsidDel="001B391C" w:rsidRDefault="00E30643">
          <w:pPr>
            <w:pStyle w:val="TOC2"/>
            <w:tabs>
              <w:tab w:val="left" w:pos="1100"/>
              <w:tab w:val="right" w:leader="dot" w:pos="9019"/>
            </w:tabs>
            <w:rPr>
              <w:del w:id="183" w:author="jay" w:date="2017-02-22T17:27:00Z"/>
              <w:rFonts w:eastAsiaTheme="minorEastAsia" w:cstheme="minorBidi"/>
              <w:noProof/>
              <w:sz w:val="22"/>
            </w:rPr>
          </w:pPr>
          <w:del w:id="184" w:author="jay" w:date="2017-02-22T17:27:00Z">
            <w:r w:rsidRPr="00E30643">
              <w:rPr>
                <w:rPrChange w:id="185" w:author="jay" w:date="2017-02-22T17:27:00Z">
                  <w:rPr>
                    <w:rStyle w:val="Hyperlink"/>
                    <w:noProof/>
                  </w:rPr>
                </w:rPrChange>
              </w:rPr>
              <w:delText>4.7</w:delText>
            </w:r>
            <w:r w:rsidR="002E22C6" w:rsidDel="001B391C">
              <w:rPr>
                <w:rFonts w:eastAsiaTheme="minorEastAsia" w:cstheme="minorBidi"/>
                <w:noProof/>
                <w:sz w:val="22"/>
              </w:rPr>
              <w:tab/>
            </w:r>
            <w:r w:rsidRPr="00E30643">
              <w:rPr>
                <w:rPrChange w:id="186" w:author="jay" w:date="2017-02-22T17:27:00Z">
                  <w:rPr>
                    <w:rStyle w:val="Hyperlink"/>
                    <w:noProof/>
                  </w:rPr>
                </w:rPrChange>
              </w:rPr>
              <w:delText>Suspending Change Sets</w:delText>
            </w:r>
            <w:r w:rsidR="002E22C6" w:rsidDel="001B391C">
              <w:rPr>
                <w:noProof/>
                <w:webHidden/>
              </w:rPr>
              <w:tab/>
            </w:r>
            <w:r w:rsidR="00723F0F" w:rsidDel="001B391C">
              <w:rPr>
                <w:noProof/>
                <w:webHidden/>
              </w:rPr>
              <w:delText>28</w:delText>
            </w:r>
          </w:del>
        </w:p>
        <w:p w14:paraId="3A4115E1" w14:textId="77777777" w:rsidR="002E22C6" w:rsidDel="001B391C" w:rsidRDefault="00E30643">
          <w:pPr>
            <w:pStyle w:val="TOC2"/>
            <w:tabs>
              <w:tab w:val="left" w:pos="1100"/>
              <w:tab w:val="right" w:leader="dot" w:pos="9019"/>
            </w:tabs>
            <w:rPr>
              <w:del w:id="187" w:author="jay" w:date="2017-02-22T17:27:00Z"/>
              <w:rFonts w:eastAsiaTheme="minorEastAsia" w:cstheme="minorBidi"/>
              <w:noProof/>
              <w:sz w:val="22"/>
            </w:rPr>
          </w:pPr>
          <w:del w:id="188" w:author="jay" w:date="2017-02-22T17:27:00Z">
            <w:r w:rsidRPr="00E30643">
              <w:rPr>
                <w:rPrChange w:id="189" w:author="jay" w:date="2017-02-22T17:27:00Z">
                  <w:rPr>
                    <w:rStyle w:val="Hyperlink"/>
                    <w:noProof/>
                  </w:rPr>
                </w:rPrChange>
              </w:rPr>
              <w:delText>4.8</w:delText>
            </w:r>
            <w:r w:rsidR="002E22C6" w:rsidDel="001B391C">
              <w:rPr>
                <w:rFonts w:eastAsiaTheme="minorEastAsia" w:cstheme="minorBidi"/>
                <w:noProof/>
                <w:sz w:val="22"/>
              </w:rPr>
              <w:tab/>
            </w:r>
            <w:r w:rsidRPr="00E30643">
              <w:rPr>
                <w:rPrChange w:id="190" w:author="jay" w:date="2017-02-22T17:27:00Z">
                  <w:rPr>
                    <w:rStyle w:val="Hyperlink"/>
                    <w:noProof/>
                  </w:rPr>
                </w:rPrChange>
              </w:rPr>
              <w:delText>Finding and Resolving Conflicts</w:delText>
            </w:r>
            <w:r w:rsidR="002E22C6" w:rsidDel="001B391C">
              <w:rPr>
                <w:noProof/>
                <w:webHidden/>
              </w:rPr>
              <w:tab/>
            </w:r>
            <w:r w:rsidR="00723F0F" w:rsidDel="001B391C">
              <w:rPr>
                <w:noProof/>
                <w:webHidden/>
              </w:rPr>
              <w:delText>29</w:delText>
            </w:r>
          </w:del>
        </w:p>
        <w:p w14:paraId="6DF13A4B" w14:textId="77777777" w:rsidR="002E22C6" w:rsidDel="001B391C" w:rsidRDefault="00E30643">
          <w:pPr>
            <w:pStyle w:val="TOC2"/>
            <w:tabs>
              <w:tab w:val="left" w:pos="1100"/>
              <w:tab w:val="right" w:leader="dot" w:pos="9019"/>
            </w:tabs>
            <w:rPr>
              <w:del w:id="191" w:author="jay" w:date="2017-02-22T17:27:00Z"/>
              <w:rFonts w:eastAsiaTheme="minorEastAsia" w:cstheme="minorBidi"/>
              <w:noProof/>
              <w:sz w:val="22"/>
            </w:rPr>
          </w:pPr>
          <w:del w:id="192" w:author="jay" w:date="2017-02-22T17:27:00Z">
            <w:r w:rsidRPr="00E30643">
              <w:rPr>
                <w:rPrChange w:id="193" w:author="jay" w:date="2017-02-22T17:27:00Z">
                  <w:rPr>
                    <w:rStyle w:val="Hyperlink"/>
                    <w:noProof/>
                  </w:rPr>
                </w:rPrChange>
              </w:rPr>
              <w:delText>4.9</w:delText>
            </w:r>
            <w:r w:rsidR="002E22C6" w:rsidDel="001B391C">
              <w:rPr>
                <w:rFonts w:eastAsiaTheme="minorEastAsia" w:cstheme="minorBidi"/>
                <w:noProof/>
                <w:sz w:val="22"/>
              </w:rPr>
              <w:tab/>
            </w:r>
            <w:r w:rsidRPr="00E30643">
              <w:rPr>
                <w:rPrChange w:id="194" w:author="jay" w:date="2017-02-22T17:27:00Z">
                  <w:rPr>
                    <w:rStyle w:val="Hyperlink"/>
                    <w:noProof/>
                  </w:rPr>
                </w:rPrChange>
              </w:rPr>
              <w:delText>Viewing History of Files</w:delText>
            </w:r>
            <w:r w:rsidR="002E22C6" w:rsidDel="001B391C">
              <w:rPr>
                <w:noProof/>
                <w:webHidden/>
              </w:rPr>
              <w:tab/>
            </w:r>
            <w:r w:rsidR="00723F0F" w:rsidDel="001B391C">
              <w:rPr>
                <w:noProof/>
                <w:webHidden/>
              </w:rPr>
              <w:delText>30</w:delText>
            </w:r>
          </w:del>
        </w:p>
        <w:p w14:paraId="5A563C1E" w14:textId="6075CF53" w:rsidR="008F7E0B" w:rsidRDefault="00E30643" w:rsidP="008F7E0B">
          <w:pPr>
            <w:jc w:val="both"/>
            <w:rPr>
              <w:rFonts w:ascii="Calibri" w:hAnsi="Calibri" w:cs="Calibri"/>
              <w:b/>
              <w:bCs/>
              <w:noProof/>
              <w:sz w:val="22"/>
            </w:rPr>
          </w:pPr>
          <w:r w:rsidRPr="00DF3C22">
            <w:rPr>
              <w:rFonts w:ascii="Calibri" w:hAnsi="Calibri" w:cs="Calibri"/>
              <w:b/>
              <w:sz w:val="22"/>
            </w:rPr>
            <w:fldChar w:fldCharType="end"/>
          </w:r>
        </w:p>
      </w:sdtContent>
    </w:sdt>
    <w:p w14:paraId="394D21E4" w14:textId="77777777" w:rsidR="008F7E0B" w:rsidRDefault="008F7E0B">
      <w:pPr>
        <w:rPr>
          <w:rFonts w:ascii="Calibri" w:hAnsi="Calibri" w:cs="Calibri"/>
          <w:sz w:val="22"/>
        </w:rPr>
      </w:pPr>
    </w:p>
    <w:p w14:paraId="5F19FD3F" w14:textId="77777777" w:rsidR="002E0183" w:rsidRDefault="002E0183" w:rsidP="002E0183">
      <w:pPr>
        <w:pStyle w:val="BlankPage"/>
      </w:pPr>
      <w:r>
        <w:lastRenderedPageBreak/>
        <w:t>Page Left Intentionally Blank</w:t>
      </w:r>
    </w:p>
    <w:p w14:paraId="0315366D" w14:textId="77777777" w:rsidR="004D0AA0" w:rsidRPr="004D0AA0" w:rsidRDefault="00D50007" w:rsidP="008F7E0B">
      <w:pPr>
        <w:pStyle w:val="Heading1"/>
        <w:keepNext w:val="0"/>
        <w:pageBreakBefore/>
        <w:ind w:left="562" w:hanging="562"/>
        <w:rPr>
          <w:rFonts w:ascii="Calibri" w:hAnsi="Calibri"/>
        </w:rPr>
      </w:pPr>
      <w:bookmarkStart w:id="195" w:name="_Toc475547769"/>
      <w:bookmarkStart w:id="196" w:name="_Toc471314985"/>
      <w:r>
        <w:rPr>
          <w:rFonts w:ascii="Calibri" w:hAnsi="Calibri"/>
        </w:rPr>
        <w:lastRenderedPageBreak/>
        <w:t>Introduction</w:t>
      </w:r>
      <w:bookmarkEnd w:id="195"/>
    </w:p>
    <w:p w14:paraId="5FD5B396" w14:textId="77777777" w:rsidR="00694DCC" w:rsidRDefault="00694DCC" w:rsidP="00694DCC">
      <w:pPr>
        <w:pStyle w:val="Paragraph1"/>
      </w:pPr>
      <w:r>
        <w:t>IBM Rational Team Concert integrates task tracking, source control, and agile planning with continuous builds and a configurable process to adapt to the way you work. This tutorial is based on version 3.0.1.1 of RTC using the scrum template and the Eclipse client.</w:t>
      </w:r>
    </w:p>
    <w:p w14:paraId="24575FFB" w14:textId="77777777" w:rsidR="00694DCC" w:rsidRDefault="00694DCC" w:rsidP="00694DCC">
      <w:pPr>
        <w:pStyle w:val="Paragraph1"/>
      </w:pPr>
      <w:r>
        <w:t>The objective of this tutorial is to explain the basic features and helps getting started with Rational Team Concert. More information can be found in the online library of Jazz.net: https://jazz.net/library If you have comments or questions regarding this document, Jazz or Rational Requirements Team Concert, please contact catedra.ibm.fiupm@gmail.com</w:t>
      </w:r>
    </w:p>
    <w:p w14:paraId="4709EC89" w14:textId="77777777" w:rsidR="000852F4" w:rsidRDefault="000852F4" w:rsidP="00931CE8">
      <w:pPr>
        <w:pStyle w:val="ListBullet3"/>
        <w:numPr>
          <w:ilvl w:val="0"/>
          <w:numId w:val="0"/>
        </w:numPr>
        <w:ind w:left="567"/>
      </w:pPr>
    </w:p>
    <w:p w14:paraId="62C42121" w14:textId="77777777" w:rsidR="004D0AA0" w:rsidRPr="00AA01C1" w:rsidRDefault="00D50007" w:rsidP="00D50007">
      <w:pPr>
        <w:pStyle w:val="Heading1"/>
        <w:keepNext w:val="0"/>
        <w:widowControl w:val="0"/>
        <w:ind w:left="562" w:hanging="562"/>
        <w:rPr>
          <w:rFonts w:ascii="Calibri" w:hAnsi="Calibri"/>
        </w:rPr>
      </w:pPr>
      <w:bookmarkStart w:id="197" w:name="_Toc475547770"/>
      <w:r>
        <w:rPr>
          <w:rFonts w:ascii="Calibri" w:hAnsi="Calibri"/>
        </w:rPr>
        <w:t>Terminology</w:t>
      </w:r>
      <w:bookmarkEnd w:id="197"/>
    </w:p>
    <w:p w14:paraId="1937D545" w14:textId="77777777" w:rsidR="004A2764" w:rsidRDefault="00694DCC" w:rsidP="00D50007">
      <w:pPr>
        <w:pStyle w:val="Paragraph1"/>
      </w:pPr>
      <w:r w:rsidRPr="004A2764">
        <w:rPr>
          <w:b/>
        </w:rPr>
        <w:t>Change set:</w:t>
      </w:r>
      <w:r w:rsidRPr="00694DCC">
        <w:t xml:space="preserve"> a repository object that collects </w:t>
      </w:r>
      <w:r w:rsidR="00712F72">
        <w:t>a related group of file, folder</w:t>
      </w:r>
      <w:r w:rsidRPr="00694DCC">
        <w:t xml:space="preserve"> and symbolic link modifications within a component.</w:t>
      </w:r>
    </w:p>
    <w:p w14:paraId="0DFD6939" w14:textId="77777777" w:rsidR="004A2764" w:rsidRDefault="00694DCC" w:rsidP="00D50007">
      <w:pPr>
        <w:pStyle w:val="Paragraph1"/>
      </w:pPr>
      <w:r w:rsidRPr="004A2764">
        <w:rPr>
          <w:b/>
        </w:rPr>
        <w:t>Iteration:</w:t>
      </w:r>
      <w:r w:rsidRPr="00694DCC">
        <w:t xml:space="preserve"> Projects are organized into a series of development periods called iterations. Each timeline contains a hierarchy of iterations, which </w:t>
      </w:r>
      <w:r w:rsidR="004A2764">
        <w:t>can define start and end dates.</w:t>
      </w:r>
    </w:p>
    <w:p w14:paraId="4DBA692D" w14:textId="77777777" w:rsidR="004A2764" w:rsidRDefault="00694DCC" w:rsidP="00D50007">
      <w:pPr>
        <w:pStyle w:val="Paragraph1"/>
      </w:pPr>
      <w:r w:rsidRPr="004A2764">
        <w:rPr>
          <w:b/>
        </w:rPr>
        <w:t>Process:</w:t>
      </w:r>
      <w:r w:rsidRPr="00694DCC">
        <w:t xml:space="preserve"> the collection of roles, practices, rules, and guidelines that are used to organize and control the flow of work. The project process is defined in a project area and can be fur</w:t>
      </w:r>
      <w:r w:rsidR="00712F72">
        <w:t>ther customized in a team area.</w:t>
      </w:r>
    </w:p>
    <w:p w14:paraId="0361C967" w14:textId="77777777" w:rsidR="004A2764" w:rsidRDefault="00694DCC" w:rsidP="00D50007">
      <w:pPr>
        <w:pStyle w:val="Paragraph1"/>
      </w:pPr>
      <w:r w:rsidRPr="004A2764">
        <w:rPr>
          <w:b/>
        </w:rPr>
        <w:t>Project area:</w:t>
      </w:r>
      <w:r w:rsidRPr="00694DCC">
        <w:t xml:space="preserve"> A system representation of a software project. The project area defines the project delive</w:t>
      </w:r>
      <w:r w:rsidR="00712F72">
        <w:t>rables, team structure, process</w:t>
      </w:r>
      <w:r w:rsidRPr="00694DCC">
        <w:t xml:space="preserve"> and sch</w:t>
      </w:r>
      <w:r w:rsidR="00712F72">
        <w:t>edule.</w:t>
      </w:r>
    </w:p>
    <w:p w14:paraId="59783707" w14:textId="77777777" w:rsidR="004A2764" w:rsidRDefault="00694DCC" w:rsidP="00D50007">
      <w:pPr>
        <w:pStyle w:val="Paragraph1"/>
      </w:pPr>
      <w:r w:rsidRPr="004A2764">
        <w:rPr>
          <w:b/>
        </w:rPr>
        <w:t>Report:</w:t>
      </w:r>
      <w:r w:rsidRPr="00694DCC">
        <w:t xml:space="preserve"> A set of data deliberately laid out to co</w:t>
      </w:r>
      <w:r w:rsidR="00712F72">
        <w:t>mmunicate business information.</w:t>
      </w:r>
    </w:p>
    <w:p w14:paraId="73E3F3BD" w14:textId="77777777" w:rsidR="004A2764" w:rsidRDefault="00694DCC" w:rsidP="00D50007">
      <w:pPr>
        <w:pStyle w:val="Paragraph1"/>
      </w:pPr>
      <w:r w:rsidRPr="004A2764">
        <w:rPr>
          <w:b/>
        </w:rPr>
        <w:t>Roles:</w:t>
      </w:r>
      <w:r w:rsidRPr="00694DCC">
        <w:t xml:space="preserve"> Roles identify the functions of team members. Permissions for specific operations can be assigned to roles at the proje</w:t>
      </w:r>
      <w:r w:rsidR="00712F72">
        <w:t>ct level or within a team area.</w:t>
      </w:r>
    </w:p>
    <w:p w14:paraId="4D001A27" w14:textId="77777777" w:rsidR="002A76BD" w:rsidRDefault="00694DCC" w:rsidP="00D50007">
      <w:pPr>
        <w:pStyle w:val="Paragraph1"/>
        <w:rPr>
          <w:ins w:id="198" w:author="Ubbarapu Blessie Aparanjitha" w:date="2017-03-07T17:49:00Z"/>
        </w:rPr>
      </w:pPr>
      <w:r w:rsidRPr="004A2764">
        <w:rPr>
          <w:b/>
        </w:rPr>
        <w:t>Sandbox:</w:t>
      </w:r>
      <w:r w:rsidRPr="00694DCC">
        <w:t xml:space="preserve"> An area </w:t>
      </w:r>
    </w:p>
    <w:p w14:paraId="0B0A7E98" w14:textId="4853AC26" w:rsidR="004A2764" w:rsidRDefault="00694DCC" w:rsidP="00D50007">
      <w:pPr>
        <w:pStyle w:val="Paragraph1"/>
      </w:pPr>
      <w:r w:rsidRPr="00694DCC">
        <w:t>on a file system where a developer can modify and test source code in isolation, before returning it to the source control component and sh</w:t>
      </w:r>
      <w:r w:rsidR="00712F72">
        <w:t>aring it with other developers.</w:t>
      </w:r>
    </w:p>
    <w:p w14:paraId="2CA7341C" w14:textId="77777777" w:rsidR="004A2764" w:rsidRDefault="00694DCC" w:rsidP="00D50007">
      <w:pPr>
        <w:pStyle w:val="Paragraph1"/>
      </w:pPr>
      <w:r w:rsidRPr="004A2764">
        <w:rPr>
          <w:b/>
        </w:rPr>
        <w:t>Snapshot:</w:t>
      </w:r>
      <w:r w:rsidRPr="00694DCC">
        <w:t xml:space="preserve"> A record of the data in the data warehouse that is used for reportin</w:t>
      </w:r>
      <w:r w:rsidR="00712F72">
        <w:t>g.</w:t>
      </w:r>
    </w:p>
    <w:p w14:paraId="2586D411" w14:textId="77777777" w:rsidR="004A2764" w:rsidRDefault="00694DCC" w:rsidP="00D50007">
      <w:pPr>
        <w:pStyle w:val="Paragraph1"/>
      </w:pPr>
      <w:r w:rsidRPr="00712F72">
        <w:rPr>
          <w:b/>
        </w:rPr>
        <w:t>Tag:</w:t>
      </w:r>
      <w:r w:rsidRPr="00694DCC">
        <w:t xml:space="preserve"> An identifie</w:t>
      </w:r>
      <w:r w:rsidR="00712F72">
        <w:t>r that groups related artifact.</w:t>
      </w:r>
    </w:p>
    <w:p w14:paraId="40824500" w14:textId="77777777" w:rsidR="004A2764" w:rsidRDefault="00694DCC" w:rsidP="00D50007">
      <w:pPr>
        <w:pStyle w:val="Paragraph1"/>
      </w:pPr>
      <w:r w:rsidRPr="004A2764">
        <w:rPr>
          <w:b/>
        </w:rPr>
        <w:t>Team area:</w:t>
      </w:r>
      <w:r w:rsidRPr="00694DCC">
        <w:t xml:space="preserve"> The structure of the project teams is defined by a hierarchy of team areas. Use team areas to manage team membership, roles a</w:t>
      </w:r>
      <w:r w:rsidR="00712F72">
        <w:t>ssignments and team artifacts.</w:t>
      </w:r>
    </w:p>
    <w:p w14:paraId="609DED03" w14:textId="77777777" w:rsidR="004A2764" w:rsidRDefault="00694DCC" w:rsidP="00D50007">
      <w:pPr>
        <w:pStyle w:val="Paragraph1"/>
      </w:pPr>
      <w:r w:rsidRPr="004A2764">
        <w:rPr>
          <w:b/>
        </w:rPr>
        <w:t>Timeline:</w:t>
      </w:r>
      <w:r w:rsidRPr="00694DCC">
        <w:t xml:space="preserve"> represents an area of activity within a project that typically has its own schedule, de</w:t>
      </w:r>
      <w:r w:rsidR="00712F72">
        <w:t>liverables, teams, and process.</w:t>
      </w:r>
    </w:p>
    <w:p w14:paraId="259A6807" w14:textId="77777777" w:rsidR="00694DCC" w:rsidRDefault="00694DCC" w:rsidP="00D50007">
      <w:pPr>
        <w:pStyle w:val="Paragraph1"/>
      </w:pPr>
      <w:r w:rsidRPr="004A2764">
        <w:rPr>
          <w:b/>
        </w:rPr>
        <w:t>Work item category:</w:t>
      </w:r>
      <w:r w:rsidRPr="00694DCC">
        <w:t xml:space="preserve"> Work item categories group work items by the various components or functional areas of your project. Each category is associated with a team area whose members are responsible for developing that component.</w:t>
      </w:r>
    </w:p>
    <w:p w14:paraId="2F95A983" w14:textId="77777777" w:rsidR="00872626" w:rsidRDefault="00872626" w:rsidP="00D50007">
      <w:pPr>
        <w:pStyle w:val="Paragraph1"/>
      </w:pPr>
    </w:p>
    <w:p w14:paraId="1B94DFAF" w14:textId="77777777" w:rsidR="00872626" w:rsidRDefault="00872626" w:rsidP="00D50007">
      <w:pPr>
        <w:pStyle w:val="Paragraph1"/>
      </w:pPr>
    </w:p>
    <w:p w14:paraId="3955EEED" w14:textId="77777777" w:rsidR="00872626" w:rsidRDefault="00872626" w:rsidP="00D50007">
      <w:pPr>
        <w:pStyle w:val="Paragraph1"/>
      </w:pPr>
    </w:p>
    <w:p w14:paraId="30BBD656" w14:textId="77777777" w:rsidR="00872626" w:rsidRPr="00694DCC" w:rsidRDefault="00872626" w:rsidP="00D50007">
      <w:pPr>
        <w:pStyle w:val="Paragraph1"/>
      </w:pPr>
    </w:p>
    <w:p w14:paraId="311A6BB9" w14:textId="77777777" w:rsidR="004D0AA0" w:rsidRDefault="00D50007" w:rsidP="00D50007">
      <w:pPr>
        <w:pStyle w:val="Heading1"/>
        <w:keepNext w:val="0"/>
        <w:widowControl w:val="0"/>
        <w:ind w:left="562" w:hanging="562"/>
        <w:rPr>
          <w:rFonts w:ascii="Calibri" w:hAnsi="Calibri"/>
        </w:rPr>
      </w:pPr>
      <w:bookmarkStart w:id="199" w:name="_Toc475547771"/>
      <w:r w:rsidRPr="00D50007">
        <w:rPr>
          <w:rFonts w:ascii="Calibri" w:hAnsi="Calibri"/>
        </w:rPr>
        <w:lastRenderedPageBreak/>
        <w:t>Project Area Preparation</w:t>
      </w:r>
      <w:bookmarkEnd w:id="199"/>
    </w:p>
    <w:p w14:paraId="5DA360D0" w14:textId="77777777" w:rsidR="00712F72" w:rsidRDefault="00712F72" w:rsidP="00712F72">
      <w:pPr>
        <w:pStyle w:val="Paragraph1"/>
      </w:pPr>
      <w:r>
        <w:t>Before the start of a project it is advisable to configure the team and the process. Although these tasks can also be performed in the Eclipse client, this section uses the web client. All of the following tasks require the user to go to the Application Administration page, which can be done as follows:</w:t>
      </w:r>
    </w:p>
    <w:p w14:paraId="5FC5E5C6" w14:textId="77777777" w:rsidR="00712F72" w:rsidRDefault="00712F72" w:rsidP="005C1CE8">
      <w:pPr>
        <w:pStyle w:val="ListNumber2"/>
      </w:pPr>
      <w:r>
        <w:t xml:space="preserve">Click on the Administration icon </w:t>
      </w:r>
      <w:r w:rsidR="00832F54">
        <w:rPr>
          <w:noProof/>
        </w:rPr>
        <w:drawing>
          <wp:inline distT="0" distB="0" distL="0" distR="0" wp14:anchorId="4D9CBE8E" wp14:editId="1147294D">
            <wp:extent cx="210461" cy="12694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flipV="1">
                      <a:off x="0" y="0"/>
                      <a:ext cx="219415" cy="132346"/>
                    </a:xfrm>
                    <a:prstGeom prst="rect">
                      <a:avLst/>
                    </a:prstGeom>
                  </pic:spPr>
                </pic:pic>
              </a:graphicData>
            </a:graphic>
          </wp:inline>
        </w:drawing>
      </w:r>
      <w:r w:rsidR="00832F54">
        <w:t xml:space="preserve"> </w:t>
      </w:r>
      <w:r>
        <w:t>and then click Manage This Project Area</w:t>
      </w:r>
    </w:p>
    <w:p w14:paraId="460CD171" w14:textId="77777777" w:rsidR="002553BF" w:rsidRPr="00832F54" w:rsidRDefault="002553BF" w:rsidP="00832F54"/>
    <w:p w14:paraId="74CBC732" w14:textId="77777777" w:rsidR="002553BF" w:rsidRDefault="00832F54" w:rsidP="002553BF">
      <w:pPr>
        <w:pStyle w:val="Graphic"/>
      </w:pPr>
      <w:r w:rsidRPr="00832F54">
        <w:rPr>
          <w:noProof/>
        </w:rPr>
        <w:drawing>
          <wp:inline distT="0" distB="0" distL="0" distR="0" wp14:anchorId="72082F09" wp14:editId="3F0151B9">
            <wp:extent cx="4874039" cy="2948116"/>
            <wp:effectExtent l="0" t="0" r="317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lum/>
                      <a:extLst>
                        <a:ext uri="{28A0092B-C50C-407E-A947-70E740481C1C}">
                          <a14:useLocalDpi xmlns:a14="http://schemas.microsoft.com/office/drawing/2010/main" val="0"/>
                        </a:ext>
                      </a:extLst>
                    </a:blip>
                    <a:srcRect t="13317"/>
                    <a:stretch/>
                  </pic:blipFill>
                  <pic:spPr bwMode="auto">
                    <a:xfrm>
                      <a:off x="0" y="0"/>
                      <a:ext cx="4879033" cy="2951136"/>
                    </a:xfrm>
                    <a:prstGeom prst="rect">
                      <a:avLst/>
                    </a:prstGeom>
                    <a:noFill/>
                    <a:ln>
                      <a:noFill/>
                    </a:ln>
                    <a:extLst>
                      <a:ext uri="{53640926-AAD7-44D8-BBD7-CCE9431645EC}">
                        <a14:shadowObscured xmlns:a14="http://schemas.microsoft.com/office/drawing/2010/main"/>
                      </a:ext>
                    </a:extLst>
                  </pic:spPr>
                </pic:pic>
              </a:graphicData>
            </a:graphic>
          </wp:inline>
        </w:drawing>
      </w:r>
    </w:p>
    <w:p w14:paraId="48A5BFA0" w14:textId="77777777" w:rsidR="004D0AA0" w:rsidRDefault="00832F54" w:rsidP="00832F54">
      <w:pPr>
        <w:pStyle w:val="Heading2"/>
      </w:pPr>
      <w:bookmarkStart w:id="200" w:name="_Toc475547772"/>
      <w:r w:rsidRPr="00832F54">
        <w:t>Defining Timelines and Iterations</w:t>
      </w:r>
      <w:bookmarkEnd w:id="200"/>
    </w:p>
    <w:p w14:paraId="19B53DB6" w14:textId="77777777" w:rsidR="00832F54" w:rsidRDefault="00832F54" w:rsidP="00BB0B1C">
      <w:pPr>
        <w:pStyle w:val="Paragraph1"/>
      </w:pPr>
      <w:r w:rsidRPr="00832F54">
        <w:t>When a project area is created it normally has a default timeline, but you can create additional timelines as well as a hierarchy of iterations for each of them.</w:t>
      </w:r>
    </w:p>
    <w:p w14:paraId="590D27C3" w14:textId="77777777" w:rsidR="002553BF" w:rsidRDefault="00832F54" w:rsidP="000B6BA7">
      <w:pPr>
        <w:pStyle w:val="ListNumber2"/>
        <w:numPr>
          <w:ilvl w:val="0"/>
          <w:numId w:val="8"/>
        </w:numPr>
        <w:tabs>
          <w:tab w:val="clear" w:pos="720"/>
          <w:tab w:val="num" w:pos="936"/>
        </w:tabs>
        <w:ind w:left="936"/>
      </w:pPr>
      <w:r w:rsidRPr="00832F54">
        <w:t>On the Application Administration page of the web client, click the Timelines tab.</w:t>
      </w:r>
    </w:p>
    <w:p w14:paraId="68BB49F7" w14:textId="77777777" w:rsidR="002553BF" w:rsidRDefault="00832F54" w:rsidP="00FD6A9F">
      <w:pPr>
        <w:pStyle w:val="ListNumber2"/>
        <w:tabs>
          <w:tab w:val="clear" w:pos="720"/>
          <w:tab w:val="num" w:pos="936"/>
        </w:tabs>
        <w:ind w:left="936"/>
      </w:pPr>
      <w:r w:rsidRPr="00832F54">
        <w:t>To create a timeline, click Create Timeline. Specify an identifier, which appears in the Process Configuration Source code. You can also specify a display name, which appears wherever the timeline appears in the user interface. If you do not specify a display name, the identifier is used in the user interface. You can enter start and end dates for the timeline and designate the timeline as the project timeline. Click OK. You cannot nest timelines.</w:t>
      </w:r>
    </w:p>
    <w:p w14:paraId="741178AC" w14:textId="77777777" w:rsidR="002553BF" w:rsidRDefault="00832F54" w:rsidP="00F61EC8">
      <w:pPr>
        <w:pStyle w:val="Graphic"/>
      </w:pPr>
      <w:r w:rsidRPr="00832F54">
        <w:rPr>
          <w:noProof/>
        </w:rPr>
        <w:lastRenderedPageBreak/>
        <w:drawing>
          <wp:inline distT="0" distB="0" distL="0" distR="0" wp14:anchorId="30A8FDF3" wp14:editId="5E2321A7">
            <wp:extent cx="5184140" cy="312130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3714"/>
                    <a:stretch/>
                  </pic:blipFill>
                  <pic:spPr bwMode="auto">
                    <a:xfrm>
                      <a:off x="0" y="0"/>
                      <a:ext cx="5189467" cy="3124512"/>
                    </a:xfrm>
                    <a:prstGeom prst="rect">
                      <a:avLst/>
                    </a:prstGeom>
                    <a:noFill/>
                    <a:ln>
                      <a:noFill/>
                    </a:ln>
                    <a:extLst>
                      <a:ext uri="{53640926-AAD7-44D8-BBD7-CCE9431645EC}">
                        <a14:shadowObscured xmlns:a14="http://schemas.microsoft.com/office/drawing/2010/main"/>
                      </a:ext>
                    </a:extLst>
                  </pic:spPr>
                </pic:pic>
              </a:graphicData>
            </a:graphic>
          </wp:inline>
        </w:drawing>
      </w:r>
    </w:p>
    <w:p w14:paraId="5D4F468F" w14:textId="77777777" w:rsidR="00F61EC8" w:rsidRDefault="00832F54" w:rsidP="005C1CE8">
      <w:pPr>
        <w:pStyle w:val="ListNumber2"/>
      </w:pPr>
      <w:r w:rsidRPr="00832F54">
        <w:t xml:space="preserve">To create an iteration, select the timeline or iteration within which to create the iteration, then click Create Iteration. Specify an identifier and, optionally, a display name. Optionally, enter start and end dates for the iteration. To enable the iteration for an iteration plan, click </w:t>
      </w:r>
      <w:del w:id="201" w:author="Jim Marek" w:date="2017-02-20T10:39:00Z">
        <w:r w:rsidR="00BB02F4" w:rsidRPr="00832F54" w:rsidDel="00062A20">
          <w:delText>a</w:delText>
        </w:r>
        <w:r w:rsidRPr="00832F54" w:rsidDel="00062A20">
          <w:delText xml:space="preserve"> </w:delText>
        </w:r>
      </w:del>
      <w:ins w:id="202" w:author="Jim Marek" w:date="2017-02-20T10:39:00Z">
        <w:r w:rsidR="00062A20">
          <w:t>A</w:t>
        </w:r>
        <w:r w:rsidR="00062A20" w:rsidRPr="00832F54">
          <w:t xml:space="preserve"> </w:t>
        </w:r>
      </w:ins>
      <w:r w:rsidRPr="00832F54">
        <w:t>release is scheduled for this iteration. Only iterations with scheduled releases are eligible for iteration plans. Click OK.</w:t>
      </w:r>
    </w:p>
    <w:p w14:paraId="4552C154" w14:textId="77777777" w:rsidR="00F61EC8" w:rsidRDefault="00832F54" w:rsidP="00832F54">
      <w:pPr>
        <w:pStyle w:val="Graphic"/>
      </w:pPr>
      <w:r w:rsidRPr="00832F54">
        <w:rPr>
          <w:noProof/>
        </w:rPr>
        <w:drawing>
          <wp:inline distT="0" distB="0" distL="0" distR="0" wp14:anchorId="04CEDD5C" wp14:editId="0F0ED629">
            <wp:extent cx="5621572" cy="34349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34" t="13516" r="1097" b="607"/>
                    <a:stretch/>
                  </pic:blipFill>
                  <pic:spPr bwMode="auto">
                    <a:xfrm>
                      <a:off x="0" y="0"/>
                      <a:ext cx="5622739" cy="3435677"/>
                    </a:xfrm>
                    <a:prstGeom prst="rect">
                      <a:avLst/>
                    </a:prstGeom>
                    <a:noFill/>
                    <a:ln>
                      <a:noFill/>
                    </a:ln>
                    <a:extLst>
                      <a:ext uri="{53640926-AAD7-44D8-BBD7-CCE9431645EC}">
                        <a14:shadowObscured xmlns:a14="http://schemas.microsoft.com/office/drawing/2010/main"/>
                      </a:ext>
                    </a:extLst>
                  </pic:spPr>
                </pic:pic>
              </a:graphicData>
            </a:graphic>
          </wp:inline>
        </w:drawing>
      </w:r>
    </w:p>
    <w:p w14:paraId="12CF8424" w14:textId="77777777" w:rsidR="00832F54" w:rsidRDefault="00832F54" w:rsidP="005C1CE8">
      <w:pPr>
        <w:pStyle w:val="ListNumber2"/>
      </w:pPr>
      <w:r w:rsidRPr="00832F54">
        <w:t>To set an iteration as the current iteration, select it and click the Set the Selected Iteration as Current icon.</w:t>
      </w:r>
    </w:p>
    <w:p w14:paraId="3E0D1DA3" w14:textId="77777777" w:rsidR="00832F54" w:rsidRDefault="00337DAF" w:rsidP="00337DAF">
      <w:pPr>
        <w:pStyle w:val="Graphic"/>
      </w:pPr>
      <w:r w:rsidRPr="00337DAF">
        <w:rPr>
          <w:noProof/>
        </w:rPr>
        <w:lastRenderedPageBreak/>
        <w:drawing>
          <wp:inline distT="0" distB="0" distL="0" distR="0" wp14:anchorId="473A9E2A" wp14:editId="2ED27EBC">
            <wp:extent cx="5629523" cy="33952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33" t="13914" r="959" b="1203"/>
                    <a:stretch/>
                  </pic:blipFill>
                  <pic:spPr bwMode="auto">
                    <a:xfrm>
                      <a:off x="0" y="0"/>
                      <a:ext cx="5630692" cy="3395912"/>
                    </a:xfrm>
                    <a:prstGeom prst="rect">
                      <a:avLst/>
                    </a:prstGeom>
                    <a:noFill/>
                    <a:ln>
                      <a:noFill/>
                    </a:ln>
                    <a:extLst>
                      <a:ext uri="{53640926-AAD7-44D8-BBD7-CCE9431645EC}">
                        <a14:shadowObscured xmlns:a14="http://schemas.microsoft.com/office/drawing/2010/main"/>
                      </a:ext>
                    </a:extLst>
                  </pic:spPr>
                </pic:pic>
              </a:graphicData>
            </a:graphic>
          </wp:inline>
        </w:drawing>
      </w:r>
    </w:p>
    <w:p w14:paraId="1836D7C6" w14:textId="77777777" w:rsidR="004D0AA0" w:rsidRPr="004D0AA0" w:rsidRDefault="00337DAF" w:rsidP="00337DAF">
      <w:pPr>
        <w:pStyle w:val="Heading2"/>
      </w:pPr>
      <w:bookmarkStart w:id="203" w:name="_Toc475547773"/>
      <w:r w:rsidRPr="00337DAF">
        <w:t>Creating Team Areas</w:t>
      </w:r>
      <w:bookmarkEnd w:id="203"/>
    </w:p>
    <w:p w14:paraId="0B008D71" w14:textId="77777777" w:rsidR="00337DAF" w:rsidRDefault="00337DAF" w:rsidP="00BB0B1C">
      <w:pPr>
        <w:pStyle w:val="Paragraph1"/>
      </w:pPr>
      <w:r w:rsidRPr="00337DAF">
        <w:t>Team areas can be created to assign users in particular roles for work on a timeline or a particular set of deliverables. You can create a team area within an existing project area or another team area to establish a team hierarchy.</w:t>
      </w:r>
    </w:p>
    <w:p w14:paraId="2F3ED89B" w14:textId="77777777" w:rsidR="00A339E8" w:rsidRDefault="00337DAF" w:rsidP="000B6BA7">
      <w:pPr>
        <w:pStyle w:val="ListNumber2"/>
        <w:numPr>
          <w:ilvl w:val="0"/>
          <w:numId w:val="9"/>
        </w:numPr>
        <w:tabs>
          <w:tab w:val="clear" w:pos="720"/>
          <w:tab w:val="num" w:pos="936"/>
        </w:tabs>
        <w:ind w:left="936"/>
      </w:pPr>
      <w:r w:rsidRPr="00337DAF">
        <w:t>On the Application Administration page of the web client, click the Overview tab.</w:t>
      </w:r>
    </w:p>
    <w:p w14:paraId="190880C3" w14:textId="77777777" w:rsidR="00A339E8" w:rsidRDefault="00337DAF" w:rsidP="00FD6A9F">
      <w:pPr>
        <w:pStyle w:val="ListNumber2"/>
        <w:tabs>
          <w:tab w:val="clear" w:pos="720"/>
          <w:tab w:val="num" w:pos="936"/>
        </w:tabs>
        <w:ind w:left="936"/>
      </w:pPr>
      <w:r w:rsidRPr="00337DAF">
        <w:t>In the Team Area Hierarchy pane, click Create Team.</w:t>
      </w:r>
    </w:p>
    <w:p w14:paraId="76407322" w14:textId="77777777" w:rsidR="00A339E8" w:rsidRDefault="00337DAF" w:rsidP="00461E6D">
      <w:pPr>
        <w:pStyle w:val="Graphic"/>
      </w:pPr>
      <w:r w:rsidRPr="00337DAF">
        <w:rPr>
          <w:noProof/>
        </w:rPr>
        <w:drawing>
          <wp:inline distT="0" distB="0" distL="0" distR="0" wp14:anchorId="5C54C517" wp14:editId="3B19F88B">
            <wp:extent cx="5087212" cy="3081162"/>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56" t="13913" r="264"/>
                    <a:stretch/>
                  </pic:blipFill>
                  <pic:spPr bwMode="auto">
                    <a:xfrm>
                      <a:off x="0" y="0"/>
                      <a:ext cx="5094583" cy="3085626"/>
                    </a:xfrm>
                    <a:prstGeom prst="rect">
                      <a:avLst/>
                    </a:prstGeom>
                    <a:noFill/>
                    <a:ln>
                      <a:noFill/>
                    </a:ln>
                    <a:extLst>
                      <a:ext uri="{53640926-AAD7-44D8-BBD7-CCE9431645EC}">
                        <a14:shadowObscured xmlns:a14="http://schemas.microsoft.com/office/drawing/2010/main"/>
                      </a:ext>
                    </a:extLst>
                  </pic:spPr>
                </pic:pic>
              </a:graphicData>
            </a:graphic>
          </wp:inline>
        </w:drawing>
      </w:r>
    </w:p>
    <w:p w14:paraId="218DC555" w14:textId="77777777" w:rsidR="00461E6D" w:rsidRDefault="00337DAF" w:rsidP="00FD6A9F">
      <w:pPr>
        <w:pStyle w:val="ListNumber2"/>
        <w:tabs>
          <w:tab w:val="clear" w:pos="720"/>
          <w:tab w:val="num" w:pos="1080"/>
        </w:tabs>
        <w:ind w:left="1080"/>
      </w:pPr>
      <w:r w:rsidRPr="00337DAF">
        <w:t>In the Team Area Name field, enter a team name.</w:t>
      </w:r>
    </w:p>
    <w:p w14:paraId="56D80998" w14:textId="77777777" w:rsidR="00461E6D" w:rsidRDefault="00337DAF" w:rsidP="00FD6A9F">
      <w:pPr>
        <w:pStyle w:val="ListNumber2"/>
        <w:tabs>
          <w:tab w:val="clear" w:pos="720"/>
          <w:tab w:val="num" w:pos="1080"/>
        </w:tabs>
        <w:ind w:left="1080"/>
      </w:pPr>
      <w:r w:rsidRPr="00337DAF">
        <w:lastRenderedPageBreak/>
        <w:t>Optional: To change the team area timeline, in the Timeline field, select a timeline from the list.</w:t>
      </w:r>
    </w:p>
    <w:p w14:paraId="38F50381" w14:textId="77777777" w:rsidR="00337DAF" w:rsidRDefault="00337DAF" w:rsidP="00FD6A9F">
      <w:pPr>
        <w:pStyle w:val="ListNumber2"/>
        <w:tabs>
          <w:tab w:val="clear" w:pos="720"/>
          <w:tab w:val="num" w:pos="1080"/>
        </w:tabs>
        <w:ind w:left="1080"/>
      </w:pPr>
      <w:r w:rsidRPr="00337DAF">
        <w:t>Optional: To add a user to the team:</w:t>
      </w:r>
    </w:p>
    <w:p w14:paraId="2A944C4C" w14:textId="77777777" w:rsidR="00337DAF" w:rsidRDefault="00337DAF">
      <w:pPr>
        <w:pStyle w:val="ListBullet2"/>
      </w:pPr>
      <w:r w:rsidRPr="00337DAF">
        <w:t>In the Members or Administrators pane, click Add.</w:t>
      </w:r>
    </w:p>
    <w:p w14:paraId="163FD0AF" w14:textId="77777777" w:rsidR="00337DAF" w:rsidRDefault="00337DAF">
      <w:pPr>
        <w:pStyle w:val="ListBullet2"/>
      </w:pPr>
      <w:r w:rsidRPr="00337DAF">
        <w:t>In the Contributor Selection window, enter the name of a user to search for, or click Show All. Remember to use the name or last name of the user instead of the user id.</w:t>
      </w:r>
    </w:p>
    <w:p w14:paraId="29359195" w14:textId="77777777" w:rsidR="00337DAF" w:rsidRDefault="00337DAF">
      <w:pPr>
        <w:pStyle w:val="ListBullet2"/>
      </w:pPr>
      <w:r w:rsidRPr="00337DAF">
        <w:t>In the Matching users pane, select a user.</w:t>
      </w:r>
    </w:p>
    <w:p w14:paraId="071EC9F7" w14:textId="77777777" w:rsidR="00337DAF" w:rsidRDefault="00337DAF">
      <w:pPr>
        <w:pStyle w:val="ListBullet2"/>
      </w:pPr>
      <w:r w:rsidRPr="00337DAF">
        <w:t>Click Add.</w:t>
      </w:r>
    </w:p>
    <w:p w14:paraId="4336AB1F" w14:textId="77777777" w:rsidR="00337DAF" w:rsidRDefault="00337DAF" w:rsidP="00872626">
      <w:pPr>
        <w:pStyle w:val="ListNumber2"/>
        <w:tabs>
          <w:tab w:val="clear" w:pos="720"/>
          <w:tab w:val="num" w:pos="1080"/>
        </w:tabs>
        <w:ind w:left="1080"/>
      </w:pPr>
      <w:r w:rsidRPr="00337DAF">
        <w:t>Add an optional summary and description for the team and click Save.</w:t>
      </w:r>
    </w:p>
    <w:p w14:paraId="234FAC6A" w14:textId="77777777" w:rsidR="008F5668" w:rsidRDefault="008F5668" w:rsidP="008F5668">
      <w:pPr>
        <w:pStyle w:val="Heading2"/>
      </w:pPr>
      <w:bookmarkStart w:id="204" w:name="_Toc475547774"/>
      <w:r w:rsidRPr="008F5668">
        <w:t>Defining Roles</w:t>
      </w:r>
      <w:bookmarkEnd w:id="204"/>
    </w:p>
    <w:p w14:paraId="4296246B" w14:textId="77777777" w:rsidR="008F5668" w:rsidRDefault="008F5668" w:rsidP="008F5668">
      <w:pPr>
        <w:pStyle w:val="Paragraph1"/>
      </w:pPr>
      <w:r w:rsidRPr="008F5668">
        <w:t xml:space="preserve">As part of the process definition, RTC allows </w:t>
      </w:r>
      <w:del w:id="205" w:author="Jim Marek" w:date="2017-02-20T10:40:00Z">
        <w:r w:rsidRPr="008F5668" w:rsidDel="00062A20">
          <w:delText xml:space="preserve">to </w:delText>
        </w:r>
      </w:del>
      <w:r w:rsidRPr="008F5668">
        <w:t>defin</w:t>
      </w:r>
      <w:ins w:id="206" w:author="Jim Marek" w:date="2017-02-20T10:40:00Z">
        <w:r w:rsidR="00062A20">
          <w:t>ing</w:t>
        </w:r>
      </w:ins>
      <w:del w:id="207" w:author="Jim Marek" w:date="2017-02-20T10:40:00Z">
        <w:r w:rsidRPr="008F5668" w:rsidDel="00062A20">
          <w:delText>e</w:delText>
        </w:r>
      </w:del>
      <w:r w:rsidRPr="008F5668">
        <w:t xml:space="preserve"> new roles.</w:t>
      </w:r>
    </w:p>
    <w:p w14:paraId="14FFE268" w14:textId="77777777" w:rsidR="008F5668" w:rsidRDefault="008F5668" w:rsidP="000B6BA7">
      <w:pPr>
        <w:pStyle w:val="ListNumber2"/>
        <w:numPr>
          <w:ilvl w:val="0"/>
          <w:numId w:val="12"/>
        </w:numPr>
        <w:tabs>
          <w:tab w:val="clear" w:pos="720"/>
          <w:tab w:val="num" w:pos="936"/>
        </w:tabs>
        <w:ind w:left="936"/>
      </w:pPr>
      <w:r w:rsidRPr="008F5668">
        <w:t>On the Application Administration page of the web client, click the Roles tab.</w:t>
      </w:r>
    </w:p>
    <w:p w14:paraId="379D78D6" w14:textId="77777777" w:rsidR="008F5668" w:rsidRDefault="008F5668" w:rsidP="00FD6A9F">
      <w:pPr>
        <w:pStyle w:val="ListNumber2"/>
        <w:tabs>
          <w:tab w:val="clear" w:pos="720"/>
          <w:tab w:val="num" w:pos="936"/>
        </w:tabs>
        <w:ind w:left="936"/>
      </w:pPr>
      <w:r w:rsidRPr="008F5668">
        <w:t>Do one of the following:</w:t>
      </w:r>
    </w:p>
    <w:p w14:paraId="2F318767" w14:textId="77777777" w:rsidR="008F5668" w:rsidRDefault="008F5668">
      <w:pPr>
        <w:pStyle w:val="ListBullet2"/>
      </w:pPr>
      <w:r w:rsidRPr="008F5668">
        <w:t>To add a role, click the Add Role icon. Enter an identifier for the role. This ID is used in the process configuration code, and in the Role Details lists when you add members to a team. Optionally, enter a name for the role. To indicate that the role is intended to be assigned to only one team member, set the Cardinality attribute to single. To indicate that the role is intended to be assigned to multiple team members, set the Cardinality attribute to many. Optionally, enter a description of the role in the Description field.</w:t>
      </w:r>
    </w:p>
    <w:p w14:paraId="1A245635" w14:textId="77777777" w:rsidR="008F5668" w:rsidRDefault="008F5668">
      <w:pPr>
        <w:pStyle w:val="ListBullet2"/>
      </w:pPr>
      <w:r w:rsidRPr="008F5668">
        <w:t>To remove a role, select it and click the Remove Role icon.</w:t>
      </w:r>
    </w:p>
    <w:p w14:paraId="7F0BF648" w14:textId="77777777" w:rsidR="008F5668" w:rsidRDefault="00030CA2" w:rsidP="009B3003">
      <w:pPr>
        <w:pStyle w:val="Graphic"/>
      </w:pPr>
      <w:r w:rsidRPr="00030CA2">
        <w:rPr>
          <w:noProof/>
        </w:rPr>
        <w:drawing>
          <wp:inline distT="0" distB="0" distL="0" distR="0" wp14:anchorId="6EBCBD69" wp14:editId="59BB5443">
            <wp:extent cx="5517763" cy="3459205"/>
            <wp:effectExtent l="0" t="0" r="698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94" t="13516" r="3046"/>
                    <a:stretch/>
                  </pic:blipFill>
                  <pic:spPr bwMode="auto">
                    <a:xfrm>
                      <a:off x="0" y="0"/>
                      <a:ext cx="5518980" cy="3459968"/>
                    </a:xfrm>
                    <a:prstGeom prst="rect">
                      <a:avLst/>
                    </a:prstGeom>
                    <a:noFill/>
                    <a:ln>
                      <a:noFill/>
                    </a:ln>
                    <a:extLst>
                      <a:ext uri="{53640926-AAD7-44D8-BBD7-CCE9431645EC}">
                        <a14:shadowObscured xmlns:a14="http://schemas.microsoft.com/office/drawing/2010/main"/>
                      </a:ext>
                    </a:extLst>
                  </pic:spPr>
                </pic:pic>
              </a:graphicData>
            </a:graphic>
          </wp:inline>
        </w:drawing>
      </w:r>
    </w:p>
    <w:p w14:paraId="08F42FDB" w14:textId="77777777" w:rsidR="009B3003" w:rsidRDefault="00030CA2" w:rsidP="005C1CE8">
      <w:pPr>
        <w:pStyle w:val="ListNumber2"/>
      </w:pPr>
      <w:r w:rsidRPr="00030CA2">
        <w:t>Click Save to save the changes to your project area.</w:t>
      </w:r>
    </w:p>
    <w:p w14:paraId="1ADC963D" w14:textId="77777777" w:rsidR="00030CA2" w:rsidRDefault="00030CA2" w:rsidP="005C1CE8">
      <w:pPr>
        <w:pStyle w:val="ListNumber2"/>
      </w:pPr>
      <w:r w:rsidRPr="00030CA2">
        <w:t>To modify Permissions of a role, click the Permissions tab.</w:t>
      </w:r>
    </w:p>
    <w:p w14:paraId="1B7C660C" w14:textId="77777777" w:rsidR="009B3003" w:rsidRDefault="00030CA2" w:rsidP="005C1CE8">
      <w:pPr>
        <w:pStyle w:val="ListNumber2"/>
      </w:pPr>
      <w:r w:rsidRPr="00030CA2">
        <w:lastRenderedPageBreak/>
        <w:t>In the Configuration pane, select the timeline or iteration.</w:t>
      </w:r>
    </w:p>
    <w:p w14:paraId="0E63A391" w14:textId="77777777" w:rsidR="00030CA2" w:rsidRDefault="00030CA2" w:rsidP="005C1CE8">
      <w:pPr>
        <w:pStyle w:val="ListNumber2"/>
      </w:pPr>
      <w:r w:rsidRPr="00030CA2">
        <w:t xml:space="preserve">In the Details pane, select the roles and the permitted actions for each of them. </w:t>
      </w:r>
    </w:p>
    <w:p w14:paraId="1F86B6E9" w14:textId="77777777" w:rsidR="00030CA2" w:rsidRDefault="00030CA2" w:rsidP="005C1CE8">
      <w:pPr>
        <w:pStyle w:val="ListNumber2"/>
      </w:pPr>
      <w:r w:rsidRPr="00030CA2">
        <w:t>Click Save to save the changes to your project area.</w:t>
      </w:r>
    </w:p>
    <w:p w14:paraId="0E23DC31" w14:textId="77777777" w:rsidR="00030CA2" w:rsidRDefault="00030CA2" w:rsidP="00030CA2">
      <w:pPr>
        <w:pStyle w:val="Graphic"/>
      </w:pPr>
      <w:r w:rsidRPr="00030CA2">
        <w:rPr>
          <w:noProof/>
        </w:rPr>
        <w:drawing>
          <wp:inline distT="0" distB="0" distL="0" distR="0" wp14:anchorId="029C7692" wp14:editId="477D658D">
            <wp:extent cx="5637475" cy="3435017"/>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33" t="14111" r="809"/>
                    <a:stretch/>
                  </pic:blipFill>
                  <pic:spPr bwMode="auto">
                    <a:xfrm>
                      <a:off x="0" y="0"/>
                      <a:ext cx="5639272" cy="3436112"/>
                    </a:xfrm>
                    <a:prstGeom prst="rect">
                      <a:avLst/>
                    </a:prstGeom>
                    <a:noFill/>
                    <a:ln>
                      <a:noFill/>
                    </a:ln>
                    <a:extLst>
                      <a:ext uri="{53640926-AAD7-44D8-BBD7-CCE9431645EC}">
                        <a14:shadowObscured xmlns:a14="http://schemas.microsoft.com/office/drawing/2010/main"/>
                      </a:ext>
                    </a:extLst>
                  </pic:spPr>
                </pic:pic>
              </a:graphicData>
            </a:graphic>
          </wp:inline>
        </w:drawing>
      </w:r>
    </w:p>
    <w:p w14:paraId="10C30B96" w14:textId="77777777" w:rsidR="00030CA2" w:rsidRDefault="00B53997" w:rsidP="00614CD0">
      <w:pPr>
        <w:pStyle w:val="Heading2"/>
      </w:pPr>
      <w:bookmarkStart w:id="208" w:name="_Toc475547775"/>
      <w:r w:rsidRPr="00B53997">
        <w:t>Defining Releases</w:t>
      </w:r>
      <w:bookmarkEnd w:id="208"/>
    </w:p>
    <w:p w14:paraId="25A02D6B" w14:textId="77777777" w:rsidR="00614CD0" w:rsidRDefault="00614CD0" w:rsidP="00614CD0">
      <w:pPr>
        <w:pStyle w:val="Paragraph1"/>
      </w:pPr>
      <w:r w:rsidRPr="00614CD0">
        <w:t>Releases are the products of a team's work. The releases that you identify appear in the list associated with the Found In field on a work item.</w:t>
      </w:r>
    </w:p>
    <w:p w14:paraId="0CFB36FE" w14:textId="77777777" w:rsidR="00614CD0" w:rsidRDefault="00614CD0" w:rsidP="000B6BA7">
      <w:pPr>
        <w:pStyle w:val="ListNumber2"/>
        <w:numPr>
          <w:ilvl w:val="0"/>
          <w:numId w:val="13"/>
        </w:numPr>
        <w:tabs>
          <w:tab w:val="clear" w:pos="720"/>
          <w:tab w:val="num" w:pos="936"/>
        </w:tabs>
        <w:ind w:left="936"/>
      </w:pPr>
      <w:r w:rsidRPr="00614CD0">
        <w:t>On the Application Administration page of the web client, click the</w:t>
      </w:r>
      <w:r w:rsidR="00681DA8">
        <w:t xml:space="preserve"> Releases tab.</w:t>
      </w:r>
    </w:p>
    <w:p w14:paraId="1C796EF0" w14:textId="77777777" w:rsidR="00614CD0" w:rsidRDefault="00614CD0" w:rsidP="00FD6A9F">
      <w:pPr>
        <w:pStyle w:val="ListNumber2"/>
        <w:tabs>
          <w:tab w:val="clear" w:pos="720"/>
          <w:tab w:val="num" w:pos="936"/>
        </w:tabs>
        <w:ind w:left="936"/>
      </w:pPr>
      <w:r w:rsidRPr="00614CD0">
        <w:t>Click the Add release button. Enter a name and brief description for the release. Optionally, select a creation date for the release. To limit visibility of the release to members of this project area team, click the Hide Release Visibility from All but Members of the Team checkbox. Click OK. The release appears in the Releases table. You can change the initial visibility setting of a release by clicking the checkbox in the Restrict Visibility column.</w:t>
      </w:r>
    </w:p>
    <w:p w14:paraId="79A1BDA8" w14:textId="77777777" w:rsidR="00614CD0" w:rsidRDefault="00614CD0" w:rsidP="00614CD0">
      <w:pPr>
        <w:pStyle w:val="Graphic"/>
      </w:pPr>
      <w:r w:rsidRPr="00614CD0">
        <w:rPr>
          <w:noProof/>
        </w:rPr>
        <w:lastRenderedPageBreak/>
        <w:drawing>
          <wp:inline distT="0" distB="0" distL="0" distR="0" wp14:anchorId="30ADBA00" wp14:editId="13C57270">
            <wp:extent cx="4929990" cy="3035567"/>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3719" r="2245"/>
                    <a:stretch/>
                  </pic:blipFill>
                  <pic:spPr bwMode="auto">
                    <a:xfrm>
                      <a:off x="0" y="0"/>
                      <a:ext cx="4936413" cy="3039522"/>
                    </a:xfrm>
                    <a:prstGeom prst="rect">
                      <a:avLst/>
                    </a:prstGeom>
                    <a:noFill/>
                    <a:ln>
                      <a:noFill/>
                    </a:ln>
                    <a:extLst>
                      <a:ext uri="{53640926-AAD7-44D8-BBD7-CCE9431645EC}">
                        <a14:shadowObscured xmlns:a14="http://schemas.microsoft.com/office/drawing/2010/main"/>
                      </a:ext>
                    </a:extLst>
                  </pic:spPr>
                </pic:pic>
              </a:graphicData>
            </a:graphic>
          </wp:inline>
        </w:drawing>
      </w:r>
    </w:p>
    <w:p w14:paraId="4CF5D961" w14:textId="77777777" w:rsidR="00614CD0" w:rsidRDefault="00614CD0" w:rsidP="00FD6A9F">
      <w:pPr>
        <w:pStyle w:val="ListNumber2"/>
        <w:tabs>
          <w:tab w:val="clear" w:pos="720"/>
          <w:tab w:val="num" w:pos="1080"/>
        </w:tabs>
        <w:ind w:left="1080"/>
      </w:pPr>
      <w:r w:rsidRPr="00614CD0">
        <w:t>To adjust the order in which releases appear in the Found In field list, select a release in the table, open the Actions drop-down menu and click Move Up o</w:t>
      </w:r>
      <w:r>
        <w:t>r Move Down.</w:t>
      </w:r>
    </w:p>
    <w:p w14:paraId="0EA1481E" w14:textId="77777777" w:rsidR="00614CD0" w:rsidRDefault="00614CD0" w:rsidP="00872626">
      <w:pPr>
        <w:pStyle w:val="ListNumber2"/>
        <w:tabs>
          <w:tab w:val="clear" w:pos="720"/>
          <w:tab w:val="num" w:pos="1080"/>
        </w:tabs>
        <w:ind w:left="1080"/>
      </w:pPr>
      <w:r w:rsidRPr="00614CD0">
        <w:t>When you finish defining releases, click Save to save your changes.</w:t>
      </w:r>
    </w:p>
    <w:p w14:paraId="5C584D43" w14:textId="77777777" w:rsidR="00614CD0" w:rsidRDefault="00614CD0" w:rsidP="00614CD0">
      <w:pPr>
        <w:pStyle w:val="Heading2"/>
      </w:pPr>
      <w:bookmarkStart w:id="209" w:name="_Toc475547776"/>
      <w:r w:rsidRPr="00614CD0">
        <w:t>Defining Categories</w:t>
      </w:r>
      <w:bookmarkEnd w:id="209"/>
    </w:p>
    <w:p w14:paraId="4298DD2E" w14:textId="77777777" w:rsidR="00614CD0" w:rsidRDefault="00614CD0" w:rsidP="00614CD0">
      <w:pPr>
        <w:pStyle w:val="Paragraph1"/>
      </w:pPr>
      <w:r w:rsidRPr="00614CD0">
        <w:t>Categories identify the various components or functional areas of your project. Each category is associated with a team area whose members are responsible for developing that component. The categories that you define appear as the choices available in the Filed Against field in the Work Item Editor.</w:t>
      </w:r>
    </w:p>
    <w:p w14:paraId="7D69FF61" w14:textId="77777777" w:rsidR="00614CD0" w:rsidRDefault="00614CD0" w:rsidP="000B6BA7">
      <w:pPr>
        <w:pStyle w:val="ListNumber2"/>
        <w:numPr>
          <w:ilvl w:val="0"/>
          <w:numId w:val="14"/>
        </w:numPr>
        <w:tabs>
          <w:tab w:val="clear" w:pos="720"/>
          <w:tab w:val="num" w:pos="936"/>
        </w:tabs>
        <w:ind w:left="936"/>
      </w:pPr>
      <w:r w:rsidRPr="00614CD0">
        <w:t xml:space="preserve">On the Application Administration page of the web client, click the Categories tab. </w:t>
      </w:r>
    </w:p>
    <w:p w14:paraId="66772BFD" w14:textId="77777777" w:rsidR="00614CD0" w:rsidRDefault="00614CD0" w:rsidP="00FD6A9F">
      <w:pPr>
        <w:pStyle w:val="ListNumber2"/>
        <w:tabs>
          <w:tab w:val="clear" w:pos="720"/>
          <w:tab w:val="num" w:pos="936"/>
        </w:tabs>
        <w:ind w:left="936"/>
      </w:pPr>
      <w:r w:rsidRPr="00614CD0">
        <w:t xml:space="preserve">To create a category and add it to the project area: </w:t>
      </w:r>
    </w:p>
    <w:p w14:paraId="04DF7D94" w14:textId="77777777" w:rsidR="00614CD0" w:rsidRDefault="00614CD0">
      <w:pPr>
        <w:pStyle w:val="ListBullet2"/>
        <w:pPrChange w:id="210" w:author="Ubbarapu Blessie Aparanjitha" w:date="2017-03-06T14:01:00Z">
          <w:pPr>
            <w:pStyle w:val="ListBullet2"/>
            <w:tabs>
              <w:tab w:val="num" w:pos="1287"/>
            </w:tabs>
            <w:ind w:left="1287"/>
          </w:pPr>
        </w:pPrChange>
      </w:pPr>
      <w:r w:rsidRPr="00614CD0">
        <w:t>In the toolbar, click the Action Menu button to open the menu, then click Add Category.</w:t>
      </w:r>
    </w:p>
    <w:p w14:paraId="0CE14320" w14:textId="77777777" w:rsidR="00F45976" w:rsidRDefault="00F45976">
      <w:pPr>
        <w:pStyle w:val="ListBullet2"/>
        <w:pPrChange w:id="211" w:author="Ubbarapu Blessie Aparanjitha" w:date="2017-03-06T14:01:00Z">
          <w:pPr>
            <w:pStyle w:val="ListBullet2"/>
            <w:tabs>
              <w:tab w:val="num" w:pos="1287"/>
            </w:tabs>
            <w:ind w:left="1287"/>
          </w:pPr>
        </w:pPrChange>
      </w:pPr>
      <w:r w:rsidRPr="00F45976">
        <w:t>Optionally, to nest a new category within an existing category, highlight the existing category, then click the checkbox in the Actions column of that category's row. Click the Action menu button in the same cell.</w:t>
      </w:r>
    </w:p>
    <w:p w14:paraId="38D8EA7B" w14:textId="77777777" w:rsidR="00614CD0" w:rsidRDefault="00F45976">
      <w:pPr>
        <w:pStyle w:val="ListBullet2"/>
        <w:pPrChange w:id="212" w:author="Ubbarapu Blessie Aparanjitha" w:date="2017-03-06T14:01:00Z">
          <w:pPr>
            <w:pStyle w:val="ListBullet2"/>
            <w:tabs>
              <w:tab w:val="num" w:pos="1287"/>
            </w:tabs>
            <w:ind w:left="1287"/>
          </w:pPr>
        </w:pPrChange>
      </w:pPr>
      <w:r w:rsidRPr="00F45976">
        <w:t>Enter a name for the category and click OK.</w:t>
      </w:r>
    </w:p>
    <w:p w14:paraId="74A851F0" w14:textId="77777777" w:rsidR="00614CD0" w:rsidRDefault="00F45976" w:rsidP="00F45976">
      <w:pPr>
        <w:pStyle w:val="Graphic"/>
      </w:pPr>
      <w:r w:rsidRPr="00F45976">
        <w:rPr>
          <w:noProof/>
        </w:rPr>
        <w:lastRenderedPageBreak/>
        <w:drawing>
          <wp:inline distT="0" distB="0" distL="0" distR="0" wp14:anchorId="18C3DD66" wp14:editId="2D115A10">
            <wp:extent cx="4176446" cy="2563273"/>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2987" r="1096"/>
                    <a:stretch/>
                  </pic:blipFill>
                  <pic:spPr bwMode="auto">
                    <a:xfrm>
                      <a:off x="0" y="0"/>
                      <a:ext cx="4181335" cy="2566273"/>
                    </a:xfrm>
                    <a:prstGeom prst="rect">
                      <a:avLst/>
                    </a:prstGeom>
                    <a:noFill/>
                    <a:ln>
                      <a:noFill/>
                    </a:ln>
                    <a:extLst>
                      <a:ext uri="{53640926-AAD7-44D8-BBD7-CCE9431645EC}">
                        <a14:shadowObscured xmlns:a14="http://schemas.microsoft.com/office/drawing/2010/main"/>
                      </a:ext>
                    </a:extLst>
                  </pic:spPr>
                </pic:pic>
              </a:graphicData>
            </a:graphic>
          </wp:inline>
        </w:drawing>
      </w:r>
    </w:p>
    <w:p w14:paraId="785C5B8C" w14:textId="77777777" w:rsidR="00F45976" w:rsidRDefault="00F45976" w:rsidP="00F45976">
      <w:pPr>
        <w:pStyle w:val="Paragraph1"/>
      </w:pPr>
      <w:r w:rsidRPr="00F45976">
        <w:t>The new category appears in the table of categories and associated team areas. By default the new category is associated with the team area that is associated with the top-level category.</w:t>
      </w:r>
    </w:p>
    <w:p w14:paraId="0A30F157" w14:textId="77777777" w:rsidR="00F45976" w:rsidRDefault="00F45976" w:rsidP="000B6BA7">
      <w:pPr>
        <w:pStyle w:val="ListNumber2"/>
        <w:numPr>
          <w:ilvl w:val="0"/>
          <w:numId w:val="14"/>
        </w:numPr>
        <w:tabs>
          <w:tab w:val="clear" w:pos="720"/>
          <w:tab w:val="num" w:pos="936"/>
        </w:tabs>
        <w:ind w:left="936"/>
      </w:pPr>
      <w:r w:rsidRPr="00F45976">
        <w:t xml:space="preserve">To associate a category with a team area: </w:t>
      </w:r>
    </w:p>
    <w:p w14:paraId="12A7443D" w14:textId="77777777" w:rsidR="00F45976" w:rsidRDefault="00F45976">
      <w:pPr>
        <w:pStyle w:val="ListBullet2"/>
        <w:pPrChange w:id="213" w:author="Ubbarapu Blessie Aparanjitha" w:date="2017-03-06T14:01:00Z">
          <w:pPr>
            <w:pStyle w:val="ListBullet2"/>
            <w:tabs>
              <w:tab w:val="num" w:pos="1287"/>
            </w:tabs>
            <w:ind w:left="1287"/>
          </w:pPr>
        </w:pPrChange>
      </w:pPr>
      <w:r w:rsidRPr="00F45976">
        <w:t>Optional: Select a timeline. The default timeline is &lt;any&gt;, meaning that the association applies to all timelines. If your process includes multiple timelines, you can specify a different association for each timeline. When a user creates a work item, it is assigned to a team area based on its category and the timeline of its Planned For iteration.</w:t>
      </w:r>
    </w:p>
    <w:p w14:paraId="35F1A364" w14:textId="77777777" w:rsidR="00F45976" w:rsidRDefault="00F45976">
      <w:pPr>
        <w:pStyle w:val="ListBullet2"/>
        <w:pPrChange w:id="214" w:author="Ubbarapu Blessie Aparanjitha" w:date="2017-03-06T14:01:00Z">
          <w:pPr>
            <w:pStyle w:val="ListBullet2"/>
            <w:tabs>
              <w:tab w:val="num" w:pos="1287"/>
            </w:tabs>
            <w:ind w:left="1287"/>
          </w:pPr>
        </w:pPrChange>
      </w:pPr>
      <w:r w:rsidRPr="00F45976">
        <w:t xml:space="preserve">Select the category. </w:t>
      </w:r>
    </w:p>
    <w:p w14:paraId="1215F4E5" w14:textId="77777777" w:rsidR="00F45976" w:rsidRDefault="00F45976">
      <w:pPr>
        <w:pStyle w:val="ListBullet2"/>
        <w:pPrChange w:id="215" w:author="Ubbarapu Blessie Aparanjitha" w:date="2017-03-06T14:01:00Z">
          <w:pPr>
            <w:pStyle w:val="ListBullet2"/>
            <w:tabs>
              <w:tab w:val="num" w:pos="1287"/>
            </w:tabs>
            <w:ind w:left="1287"/>
          </w:pPr>
        </w:pPrChange>
      </w:pPr>
      <w:r w:rsidRPr="00F45976">
        <w:t>Click the corresponding cell in the Associated Project/Team Area column.</w:t>
      </w:r>
    </w:p>
    <w:p w14:paraId="6F60A631" w14:textId="77777777" w:rsidR="00F45976" w:rsidRDefault="00F45976">
      <w:pPr>
        <w:pStyle w:val="ListBullet2"/>
        <w:pPrChange w:id="216" w:author="Ubbarapu Blessie Aparanjitha" w:date="2017-03-06T14:01:00Z">
          <w:pPr>
            <w:pStyle w:val="ListBullet2"/>
            <w:tabs>
              <w:tab w:val="num" w:pos="1287"/>
            </w:tabs>
            <w:ind w:left="1287"/>
          </w:pPr>
        </w:pPrChange>
      </w:pPr>
      <w:r w:rsidRPr="00F45976">
        <w:t>Select the team area to associate it with, then click Associate.</w:t>
      </w:r>
    </w:p>
    <w:p w14:paraId="69D49E0F" w14:textId="77777777" w:rsidR="00614CD0" w:rsidRDefault="00F45976" w:rsidP="00F45976">
      <w:pPr>
        <w:pStyle w:val="Paragraph1"/>
      </w:pPr>
      <w:r w:rsidRPr="00F45976">
        <w:t>If you specified different associations based on different timelines, then in the table of categories and associated team areas, the associations change when you select different timelines in the Timeline menu. The process defined for the associated team area is the process that users follow for processing the work item.</w:t>
      </w:r>
    </w:p>
    <w:p w14:paraId="1CC093D2" w14:textId="77777777" w:rsidR="00F45976" w:rsidRDefault="00F45976" w:rsidP="000B6BA7">
      <w:pPr>
        <w:pStyle w:val="ListNumber2"/>
        <w:numPr>
          <w:ilvl w:val="0"/>
          <w:numId w:val="14"/>
        </w:numPr>
        <w:tabs>
          <w:tab w:val="clear" w:pos="720"/>
          <w:tab w:val="num" w:pos="936"/>
        </w:tabs>
        <w:ind w:left="936"/>
      </w:pPr>
      <w:r w:rsidRPr="00F45976">
        <w:t>To remove an old category from the table, select it, then click the Archive All Selected button. To view archived categories, click Show Archived. Archived categories appear greyed out. To restore an archived category, select it and click</w:t>
      </w:r>
      <w:r w:rsidR="00AE3D7E">
        <w:t xml:space="preserve"> the Unarchive Selected button.</w:t>
      </w:r>
    </w:p>
    <w:p w14:paraId="22F3A81F" w14:textId="77777777" w:rsidR="00F45976" w:rsidRDefault="00F45976" w:rsidP="000B6BA7">
      <w:pPr>
        <w:pStyle w:val="ListNumber2"/>
        <w:numPr>
          <w:ilvl w:val="0"/>
          <w:numId w:val="14"/>
        </w:numPr>
        <w:tabs>
          <w:tab w:val="clear" w:pos="720"/>
          <w:tab w:val="num" w:pos="936"/>
        </w:tabs>
        <w:ind w:left="936"/>
      </w:pPr>
      <w:r w:rsidRPr="00F45976">
        <w:t xml:space="preserve">You can move a category from one spot in the hierarchy to another by dragging and dropping it using the move control in the Actions column. A horizontal line indicates that it will be moved to between the category above and the category below the line when you drop it. A highlighted category indicates that it will be nested within the highlighted category when you drop it. </w:t>
      </w:r>
    </w:p>
    <w:p w14:paraId="78857604" w14:textId="77777777" w:rsidR="00F45976" w:rsidRDefault="00F45976" w:rsidP="000B6BA7">
      <w:pPr>
        <w:pStyle w:val="ListNumber2"/>
        <w:numPr>
          <w:ilvl w:val="0"/>
          <w:numId w:val="14"/>
        </w:numPr>
        <w:tabs>
          <w:tab w:val="clear" w:pos="720"/>
          <w:tab w:val="num" w:pos="936"/>
        </w:tabs>
        <w:ind w:left="936"/>
      </w:pPr>
      <w:r w:rsidRPr="00F45976">
        <w:t>Click Save to save your work item category changes.</w:t>
      </w:r>
    </w:p>
    <w:p w14:paraId="330D5F9B" w14:textId="77777777" w:rsidR="00FD6A9F" w:rsidRDefault="00FD6A9F" w:rsidP="00FD6A9F">
      <w:pPr>
        <w:pStyle w:val="ListNumber2"/>
        <w:numPr>
          <w:ilvl w:val="0"/>
          <w:numId w:val="0"/>
        </w:numPr>
        <w:ind w:left="720" w:hanging="360"/>
      </w:pPr>
    </w:p>
    <w:p w14:paraId="2319835E" w14:textId="77777777" w:rsidR="00FD6A9F" w:rsidRDefault="00FD6A9F" w:rsidP="00FD6A9F">
      <w:pPr>
        <w:pStyle w:val="ListNumber2"/>
        <w:numPr>
          <w:ilvl w:val="0"/>
          <w:numId w:val="0"/>
        </w:numPr>
        <w:ind w:left="720" w:hanging="360"/>
      </w:pPr>
    </w:p>
    <w:p w14:paraId="24D1809F" w14:textId="77777777" w:rsidR="00F45976" w:rsidRDefault="00583DA7" w:rsidP="00583DA7">
      <w:pPr>
        <w:pStyle w:val="Heading2"/>
      </w:pPr>
      <w:bookmarkStart w:id="217" w:name="_Toc475547777"/>
      <w:r w:rsidRPr="00583DA7">
        <w:lastRenderedPageBreak/>
        <w:t xml:space="preserve">Defining Work </w:t>
      </w:r>
      <w:r w:rsidR="00C45B2A" w:rsidRPr="00583DA7">
        <w:t>Item Types</w:t>
      </w:r>
      <w:bookmarkEnd w:id="217"/>
    </w:p>
    <w:p w14:paraId="14401494" w14:textId="77777777" w:rsidR="00F45976" w:rsidRDefault="00583DA7" w:rsidP="00583DA7">
      <w:pPr>
        <w:pStyle w:val="Paragraph1"/>
      </w:pPr>
      <w:r w:rsidRPr="00583DA7">
        <w:t>In the scrum template, the following work item types are available:</w:t>
      </w:r>
    </w:p>
    <w:p w14:paraId="796229CF" w14:textId="77777777" w:rsidR="00583DA7" w:rsidRDefault="00583DA7" w:rsidP="0017435F">
      <w:pPr>
        <w:pStyle w:val="ListBullet3"/>
      </w:pPr>
      <w:r>
        <w:t>Adoption Item: Tracks when changes by one team must be adopted by another team</w:t>
      </w:r>
    </w:p>
    <w:p w14:paraId="45EAE54E" w14:textId="77777777" w:rsidR="00583DA7" w:rsidRDefault="00583DA7" w:rsidP="0017435F">
      <w:pPr>
        <w:pStyle w:val="ListBullet3"/>
      </w:pPr>
      <w:r>
        <w:t>Defect: Identifies a bug</w:t>
      </w:r>
    </w:p>
    <w:p w14:paraId="5F6BCBF5" w14:textId="77777777" w:rsidR="00583DA7" w:rsidRDefault="00583DA7" w:rsidP="0017435F">
      <w:pPr>
        <w:pStyle w:val="ListBullet3"/>
      </w:pPr>
      <w:r>
        <w:t>Retrospective: Records what went well and what did not go well in the recently completed iteration</w:t>
      </w:r>
    </w:p>
    <w:p w14:paraId="457C620D" w14:textId="77777777" w:rsidR="00583DA7" w:rsidRDefault="00583DA7" w:rsidP="0017435F">
      <w:pPr>
        <w:pStyle w:val="ListBullet3"/>
      </w:pPr>
      <w:r>
        <w:t>Story: Describes part of a use case</w:t>
      </w:r>
    </w:p>
    <w:p w14:paraId="4FCA63B7" w14:textId="77777777" w:rsidR="00583DA7" w:rsidRDefault="00583DA7" w:rsidP="0017435F">
      <w:pPr>
        <w:pStyle w:val="ListBullet3"/>
      </w:pPr>
      <w:r>
        <w:t>Task: Describes a specific piece of work</w:t>
      </w:r>
    </w:p>
    <w:p w14:paraId="226038E7" w14:textId="77777777" w:rsidR="00583DA7" w:rsidRDefault="00583DA7" w:rsidP="0017435F">
      <w:pPr>
        <w:pStyle w:val="ListBullet3"/>
      </w:pPr>
      <w:r>
        <w:t>Impediment: Tracks things that get in the way of progress</w:t>
      </w:r>
    </w:p>
    <w:p w14:paraId="6073AC17" w14:textId="77777777" w:rsidR="00583DA7" w:rsidRDefault="00583DA7" w:rsidP="0017435F">
      <w:pPr>
        <w:pStyle w:val="ListBullet3"/>
      </w:pPr>
      <w:r>
        <w:t>Epic: Used when a story is too big to complete in a single iteration (sometimes called a "sprint") or when there are too many unknowns to estimate the amount of work. An Epic can be broken down into several stories.</w:t>
      </w:r>
    </w:p>
    <w:p w14:paraId="509DD4B5" w14:textId="77777777" w:rsidR="00614CD0" w:rsidRDefault="00583DA7" w:rsidP="0017435F">
      <w:pPr>
        <w:pStyle w:val="ListBullet3"/>
      </w:pPr>
      <w:r>
        <w:t>Track build item: Typically created from a build result to track the fixes that are needed for a failed build</w:t>
      </w:r>
    </w:p>
    <w:p w14:paraId="51F6023D" w14:textId="77777777" w:rsidR="00583DA7" w:rsidRDefault="0017435F" w:rsidP="0017435F">
      <w:pPr>
        <w:pStyle w:val="Paragraph1"/>
      </w:pPr>
      <w:r w:rsidRPr="0017435F">
        <w:t>Each work item type has a state transition model that defines the states a work item can be in and the actions to move the work item throughout states. A typical state transition model provides a path from a submitted or opened state to a resolved or closed state. In states between</w:t>
      </w:r>
      <w:r>
        <w:t xml:space="preserve"> </w:t>
      </w:r>
      <w:r w:rsidRPr="0017435F">
        <w:t>those start and end points, team members can indicate their progress in addressing the issues described in the work item.</w:t>
      </w:r>
    </w:p>
    <w:p w14:paraId="65C0B9DF" w14:textId="77777777" w:rsidR="0017435F" w:rsidRDefault="0017435F" w:rsidP="000B6BA7">
      <w:pPr>
        <w:pStyle w:val="ListNumber2"/>
        <w:numPr>
          <w:ilvl w:val="0"/>
          <w:numId w:val="15"/>
        </w:numPr>
        <w:tabs>
          <w:tab w:val="clear" w:pos="720"/>
          <w:tab w:val="num" w:pos="936"/>
        </w:tabs>
        <w:ind w:left="936"/>
      </w:pPr>
      <w:r>
        <w:t>On the Application Administration page of the web client, click the Categories tab.</w:t>
      </w:r>
    </w:p>
    <w:p w14:paraId="2DA78671" w14:textId="77777777" w:rsidR="00583DA7" w:rsidRDefault="0017435F" w:rsidP="000B6BA7">
      <w:pPr>
        <w:pStyle w:val="ListNumber2"/>
        <w:numPr>
          <w:ilvl w:val="0"/>
          <w:numId w:val="14"/>
        </w:numPr>
        <w:tabs>
          <w:tab w:val="clear" w:pos="720"/>
          <w:tab w:val="num" w:pos="936"/>
        </w:tabs>
        <w:ind w:left="936"/>
      </w:pPr>
      <w:r>
        <w:t>In the Choose the Work Item Type to edit section, click Add.</w:t>
      </w:r>
    </w:p>
    <w:p w14:paraId="0EDD5C25" w14:textId="77777777" w:rsidR="00583DA7" w:rsidRDefault="00732E01" w:rsidP="00732E01">
      <w:pPr>
        <w:pStyle w:val="Graphic"/>
      </w:pPr>
      <w:r w:rsidRPr="00732E01">
        <w:rPr>
          <w:noProof/>
        </w:rPr>
        <w:drawing>
          <wp:inline distT="0" distB="0" distL="0" distR="0" wp14:anchorId="0DB8E0A5" wp14:editId="088EE2B3">
            <wp:extent cx="4923018" cy="29820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3170"/>
                    <a:stretch/>
                  </pic:blipFill>
                  <pic:spPr bwMode="auto">
                    <a:xfrm>
                      <a:off x="0" y="0"/>
                      <a:ext cx="4930145" cy="2986377"/>
                    </a:xfrm>
                    <a:prstGeom prst="rect">
                      <a:avLst/>
                    </a:prstGeom>
                    <a:noFill/>
                    <a:ln>
                      <a:noFill/>
                    </a:ln>
                    <a:extLst>
                      <a:ext uri="{53640926-AAD7-44D8-BBD7-CCE9431645EC}">
                        <a14:shadowObscured xmlns:a14="http://schemas.microsoft.com/office/drawing/2010/main"/>
                      </a:ext>
                    </a:extLst>
                  </pic:spPr>
                </pic:pic>
              </a:graphicData>
            </a:graphic>
          </wp:inline>
        </w:drawing>
      </w:r>
    </w:p>
    <w:p w14:paraId="5D24A8AB" w14:textId="77777777" w:rsidR="00732E01" w:rsidRDefault="00732E01" w:rsidP="000B6BA7">
      <w:pPr>
        <w:pStyle w:val="ListNumber2"/>
        <w:numPr>
          <w:ilvl w:val="0"/>
          <w:numId w:val="14"/>
        </w:numPr>
      </w:pPr>
      <w:r>
        <w:t>In the Add type window:</w:t>
      </w:r>
    </w:p>
    <w:p w14:paraId="62678EEC" w14:textId="77777777" w:rsidR="00732E01" w:rsidRDefault="00732E01">
      <w:pPr>
        <w:pStyle w:val="ListBullet2"/>
        <w:pPrChange w:id="218" w:author="Ubbarapu Blessie Aparanjitha" w:date="2017-03-06T14:01:00Z">
          <w:pPr>
            <w:pStyle w:val="ListBullet2"/>
            <w:tabs>
              <w:tab w:val="num" w:pos="1080"/>
            </w:tabs>
            <w:ind w:left="1080"/>
          </w:pPr>
        </w:pPrChange>
      </w:pPr>
      <w:r>
        <w:lastRenderedPageBreak/>
        <w:t>Enter an ID for the new type. By default, the Name field is populated with the same value that you enter into the ID field. You can edit the Name field value.</w:t>
      </w:r>
    </w:p>
    <w:p w14:paraId="39E2D5AB" w14:textId="77777777" w:rsidR="00583DA7" w:rsidRDefault="00732E01" w:rsidP="000B6BA7">
      <w:pPr>
        <w:pStyle w:val="ListNumber2"/>
        <w:numPr>
          <w:ilvl w:val="0"/>
          <w:numId w:val="14"/>
        </w:numPr>
      </w:pPr>
      <w:r>
        <w:t>Click Edit in the icon field and select an icon. The process templates include a set of icons that you can use. If you want an icon that is not in the list, you click Browse and navigate to a graphics file to use as the icon for the new work item type. When you are done, click OK.</w:t>
      </w:r>
    </w:p>
    <w:p w14:paraId="4E2BC41B" w14:textId="77777777" w:rsidR="00583DA7" w:rsidRDefault="00BE2B7D" w:rsidP="00BE2B7D">
      <w:pPr>
        <w:pStyle w:val="Graphic"/>
      </w:pPr>
      <w:r w:rsidRPr="00BE2B7D">
        <w:rPr>
          <w:noProof/>
        </w:rPr>
        <w:drawing>
          <wp:inline distT="0" distB="0" distL="0" distR="0" wp14:anchorId="6C9BAED0" wp14:editId="2B8E4DD6">
            <wp:extent cx="4581847" cy="2787091"/>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2804"/>
                    <a:stretch/>
                  </pic:blipFill>
                  <pic:spPr bwMode="auto">
                    <a:xfrm>
                      <a:off x="0" y="0"/>
                      <a:ext cx="4593070" cy="2793918"/>
                    </a:xfrm>
                    <a:prstGeom prst="rect">
                      <a:avLst/>
                    </a:prstGeom>
                    <a:noFill/>
                    <a:ln>
                      <a:noFill/>
                    </a:ln>
                    <a:extLst>
                      <a:ext uri="{53640926-AAD7-44D8-BBD7-CCE9431645EC}">
                        <a14:shadowObscured xmlns:a14="http://schemas.microsoft.com/office/drawing/2010/main"/>
                      </a:ext>
                    </a:extLst>
                  </pic:spPr>
                </pic:pic>
              </a:graphicData>
            </a:graphic>
          </wp:inline>
        </w:drawing>
      </w:r>
    </w:p>
    <w:p w14:paraId="000F287D" w14:textId="77777777" w:rsidR="00BE2B7D" w:rsidRDefault="00BE2B7D" w:rsidP="000B6BA7">
      <w:pPr>
        <w:pStyle w:val="ListNumber2"/>
        <w:numPr>
          <w:ilvl w:val="0"/>
          <w:numId w:val="14"/>
        </w:numPr>
      </w:pPr>
      <w:r w:rsidRPr="00BE2B7D">
        <w:t>You can add attributes in the Attributes pane.</w:t>
      </w:r>
    </w:p>
    <w:p w14:paraId="6090ED5E" w14:textId="77777777" w:rsidR="00BE2B7D" w:rsidRDefault="00BE2B7D" w:rsidP="00BE2B7D">
      <w:pPr>
        <w:pStyle w:val="Graphic"/>
      </w:pPr>
      <w:r w:rsidRPr="00BE2B7D">
        <w:rPr>
          <w:noProof/>
        </w:rPr>
        <w:drawing>
          <wp:inline distT="0" distB="0" distL="0" distR="0" wp14:anchorId="0D4CD05B" wp14:editId="56E1DCB8">
            <wp:extent cx="4664915" cy="2813811"/>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3536"/>
                    <a:stretch/>
                  </pic:blipFill>
                  <pic:spPr bwMode="auto">
                    <a:xfrm>
                      <a:off x="0" y="0"/>
                      <a:ext cx="4679309" cy="2822493"/>
                    </a:xfrm>
                    <a:prstGeom prst="rect">
                      <a:avLst/>
                    </a:prstGeom>
                    <a:noFill/>
                    <a:ln>
                      <a:noFill/>
                    </a:ln>
                    <a:extLst>
                      <a:ext uri="{53640926-AAD7-44D8-BBD7-CCE9431645EC}">
                        <a14:shadowObscured xmlns:a14="http://schemas.microsoft.com/office/drawing/2010/main"/>
                      </a:ext>
                    </a:extLst>
                  </pic:spPr>
                </pic:pic>
              </a:graphicData>
            </a:graphic>
          </wp:inline>
        </w:drawing>
      </w:r>
    </w:p>
    <w:p w14:paraId="32EF2490" w14:textId="77777777" w:rsidR="00BE2B7D" w:rsidRDefault="00BE2B7D" w:rsidP="000B6BA7">
      <w:pPr>
        <w:pStyle w:val="ListNumber2"/>
        <w:numPr>
          <w:ilvl w:val="0"/>
          <w:numId w:val="14"/>
        </w:numPr>
      </w:pPr>
      <w:r w:rsidRPr="00BE2B7D">
        <w:t>State transitions of each work item type are represented as Workflows. To define the workflow for a work item type, click the Workflows section.</w:t>
      </w:r>
    </w:p>
    <w:p w14:paraId="1B5A81A1" w14:textId="77777777" w:rsidR="00BE2B7D" w:rsidRDefault="00BE2B7D" w:rsidP="00BE2B7D">
      <w:pPr>
        <w:pStyle w:val="Graphic"/>
      </w:pPr>
      <w:r w:rsidRPr="00BE2B7D">
        <w:rPr>
          <w:noProof/>
        </w:rPr>
        <w:lastRenderedPageBreak/>
        <w:drawing>
          <wp:inline distT="0" distB="0" distL="0" distR="0" wp14:anchorId="31DD5862" wp14:editId="139483C4">
            <wp:extent cx="5032400" cy="3118983"/>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3719" r="2883"/>
                    <a:stretch/>
                  </pic:blipFill>
                  <pic:spPr bwMode="auto">
                    <a:xfrm>
                      <a:off x="0" y="0"/>
                      <a:ext cx="5036667" cy="3121627"/>
                    </a:xfrm>
                    <a:prstGeom prst="rect">
                      <a:avLst/>
                    </a:prstGeom>
                    <a:noFill/>
                    <a:ln>
                      <a:noFill/>
                    </a:ln>
                    <a:extLst>
                      <a:ext uri="{53640926-AAD7-44D8-BBD7-CCE9431645EC}">
                        <a14:shadowObscured xmlns:a14="http://schemas.microsoft.com/office/drawing/2010/main"/>
                      </a:ext>
                    </a:extLst>
                  </pic:spPr>
                </pic:pic>
              </a:graphicData>
            </a:graphic>
          </wp:inline>
        </w:drawing>
      </w:r>
    </w:p>
    <w:p w14:paraId="7A2BC4BE" w14:textId="77777777" w:rsidR="00583DA7" w:rsidRDefault="00583DA7" w:rsidP="005C1CE8">
      <w:pPr>
        <w:pStyle w:val="ListNumber2"/>
        <w:numPr>
          <w:ilvl w:val="0"/>
          <w:numId w:val="0"/>
        </w:numPr>
        <w:ind w:left="720"/>
      </w:pPr>
    </w:p>
    <w:p w14:paraId="7C27A342" w14:textId="77777777" w:rsidR="00BE2B7D" w:rsidRDefault="00BE2B7D" w:rsidP="00BE2B7D">
      <w:pPr>
        <w:pStyle w:val="Heading1"/>
        <w:keepNext w:val="0"/>
        <w:widowControl w:val="0"/>
        <w:ind w:left="562" w:hanging="562"/>
        <w:rPr>
          <w:rFonts w:ascii="Calibri" w:hAnsi="Calibri"/>
        </w:rPr>
      </w:pPr>
      <w:bookmarkStart w:id="219" w:name="_Toc475547778"/>
      <w:r w:rsidRPr="00BE2B7D">
        <w:rPr>
          <w:rFonts w:ascii="Calibri" w:hAnsi="Calibri"/>
        </w:rPr>
        <w:t>Configuration and Change Management</w:t>
      </w:r>
      <w:bookmarkEnd w:id="219"/>
    </w:p>
    <w:p w14:paraId="17AF0D18" w14:textId="77777777" w:rsidR="004813E7" w:rsidRPr="004813E7" w:rsidRDefault="004813E7" w:rsidP="004813E7">
      <w:pPr>
        <w:pStyle w:val="Paragraph1"/>
      </w:pPr>
      <w:r w:rsidRPr="004813E7">
        <w:t>All the activities in this section are performed using the Eclipse client.</w:t>
      </w:r>
    </w:p>
    <w:p w14:paraId="31961DC6" w14:textId="77777777" w:rsidR="004D0AA0" w:rsidRDefault="00B76DAB" w:rsidP="00B76DAB">
      <w:pPr>
        <w:pStyle w:val="Heading2"/>
      </w:pPr>
      <w:bookmarkStart w:id="220" w:name="_Toc475547779"/>
      <w:r w:rsidRPr="00B76DAB">
        <w:t>Creating Work Items</w:t>
      </w:r>
      <w:bookmarkEnd w:id="220"/>
    </w:p>
    <w:p w14:paraId="6700F66A" w14:textId="77777777" w:rsidR="00B76DAB" w:rsidRPr="00B76DAB" w:rsidRDefault="00B76DAB" w:rsidP="00B76DAB">
      <w:pPr>
        <w:pStyle w:val="Paragraph1"/>
      </w:pPr>
      <w:r w:rsidRPr="00B76DAB">
        <w:t>Create a work item to submit a defect, task, or other type of work request that the project uses.</w:t>
      </w:r>
    </w:p>
    <w:p w14:paraId="2AFA3745" w14:textId="77777777" w:rsidR="00461E6D" w:rsidRDefault="00B76DAB" w:rsidP="000B6BA7">
      <w:pPr>
        <w:pStyle w:val="ListNumber2"/>
        <w:numPr>
          <w:ilvl w:val="0"/>
          <w:numId w:val="10"/>
        </w:numPr>
        <w:tabs>
          <w:tab w:val="clear" w:pos="720"/>
          <w:tab w:val="num" w:pos="936"/>
        </w:tabs>
        <w:ind w:left="936"/>
      </w:pPr>
      <w:r w:rsidRPr="00B76DAB">
        <w:t>In the Team Artifacts view, expand the project area node, right-click Work Items, and select New &gt; Work Item. In the Create New Work item wizard, select the work item type, such as Defect, Enhancement, or Task. Click Finish.</w:t>
      </w:r>
    </w:p>
    <w:p w14:paraId="5C272815" w14:textId="77777777" w:rsidR="00461E6D" w:rsidRDefault="00B76DAB" w:rsidP="00461E6D">
      <w:pPr>
        <w:pStyle w:val="Graphic"/>
      </w:pPr>
      <w:r w:rsidRPr="00B76DAB">
        <w:rPr>
          <w:noProof/>
        </w:rPr>
        <w:lastRenderedPageBreak/>
        <w:drawing>
          <wp:inline distT="0" distB="0" distL="0" distR="0" wp14:anchorId="438FB9B7" wp14:editId="7BD46E34">
            <wp:extent cx="5099129" cy="3824097"/>
            <wp:effectExtent l="0" t="0" r="635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02397" cy="3826548"/>
                    </a:xfrm>
                    <a:prstGeom prst="rect">
                      <a:avLst/>
                    </a:prstGeom>
                    <a:noFill/>
                    <a:ln>
                      <a:noFill/>
                    </a:ln>
                  </pic:spPr>
                </pic:pic>
              </a:graphicData>
            </a:graphic>
          </wp:inline>
        </w:drawing>
      </w:r>
    </w:p>
    <w:p w14:paraId="65399B8C" w14:textId="77777777" w:rsidR="00461E6D" w:rsidRDefault="00CB7182" w:rsidP="000B6BA7">
      <w:pPr>
        <w:pStyle w:val="ListNumber2"/>
        <w:numPr>
          <w:ilvl w:val="0"/>
          <w:numId w:val="10"/>
        </w:numPr>
        <w:tabs>
          <w:tab w:val="clear" w:pos="720"/>
          <w:tab w:val="num" w:pos="1080"/>
        </w:tabs>
        <w:ind w:left="1080"/>
      </w:pPr>
      <w:r w:rsidRPr="00CB7182">
        <w:t>Enter or select values for the following fields on the Overview tab:</w:t>
      </w:r>
    </w:p>
    <w:p w14:paraId="6E11359B" w14:textId="77777777" w:rsidR="00CB7182" w:rsidRDefault="00CB7182">
      <w:pPr>
        <w:pStyle w:val="ListBullet2"/>
      </w:pPr>
      <w:r>
        <w:t>Summary: A brief headline that identifies the work item.</w:t>
      </w:r>
    </w:p>
    <w:p w14:paraId="25425CCB" w14:textId="77777777" w:rsidR="00CB7182" w:rsidRDefault="00CB7182">
      <w:pPr>
        <w:pStyle w:val="ListBullet2"/>
      </w:pPr>
      <w:r>
        <w:t>Type: The type of work item. Commonly available types are Defect, Task, and Story. You can customize the project to include additional types.</w:t>
      </w:r>
    </w:p>
    <w:p w14:paraId="7DEE975B" w14:textId="77777777" w:rsidR="00CB7182" w:rsidRDefault="00CB7182">
      <w:pPr>
        <w:pStyle w:val="ListBullet2"/>
      </w:pPr>
      <w:r>
        <w:t xml:space="preserve">Filed Against: A category that identifies the functional area that the work item belongs to. For example, your project might have GUI, Build, and Documentation categories. Each category is associated with a team area; that team is responsible for responding to the work item. If you are unsure of the category, you can </w:t>
      </w:r>
      <w:ins w:id="221" w:author="Jim Marek" w:date="2017-02-27T10:42:00Z">
        <w:r w:rsidR="002D1346">
          <w:t>enter the Description, then</w:t>
        </w:r>
      </w:ins>
      <w:ins w:id="222" w:author="Jim Marek" w:date="2017-02-27T10:43:00Z">
        <w:r w:rsidR="002D1346">
          <w:t xml:space="preserve"> </w:t>
        </w:r>
      </w:ins>
      <w:r>
        <w:t>click the Guess Category button. The Guess Category button attempts to guess the correct category by using the text in the Summary and Description fields to search for similar work items.</w:t>
      </w:r>
    </w:p>
    <w:p w14:paraId="4531866E" w14:textId="77777777" w:rsidR="00CB7182" w:rsidRDefault="00CB7182">
      <w:pPr>
        <w:pStyle w:val="ListBullet2"/>
        <w:rPr>
          <w:ins w:id="223" w:author="Ubbarapu Blessie Aparanjitha" w:date="2017-03-06T14:02:00Z"/>
        </w:rPr>
      </w:pPr>
      <w:r>
        <w:t>Severity: An indication of the impact of the work item, such as Minor, Normal, Major, or Critical.</w:t>
      </w:r>
    </w:p>
    <w:p w14:paraId="17FEF3EB" w14:textId="77777777" w:rsidR="00EE6B84" w:rsidRDefault="00EE6B84">
      <w:pPr>
        <w:pStyle w:val="ListBullet2"/>
      </w:pPr>
      <w:ins w:id="224" w:author="Ubbarapu Blessie Aparanjitha" w:date="2017-03-06T14:02:00Z">
        <w:r>
          <w:t xml:space="preserve">Found In: </w:t>
        </w:r>
        <w:commentRangeStart w:id="225"/>
        <w:r>
          <w:t>The release that the work item refers to</w:t>
        </w:r>
        <w:commentRangeEnd w:id="225"/>
        <w:r>
          <w:rPr>
            <w:rStyle w:val="CommentReference"/>
            <w:rFonts w:eastAsia="Calibri"/>
          </w:rPr>
          <w:commentReference w:id="225"/>
        </w:r>
        <w:r>
          <w:t xml:space="preserve">. </w:t>
        </w:r>
        <w:r w:rsidRPr="00EE6B84">
          <w:t>After a release is created, it becomes available as a choice in the Found In field of work items in the same project area as the release.</w:t>
        </w:r>
        <w:r>
          <w:t xml:space="preserve"> Usually, this field is used for the work item type Defect, to identify the release in which the defect is raised.</w:t>
        </w:r>
      </w:ins>
    </w:p>
    <w:p w14:paraId="2AE03C90" w14:textId="77777777" w:rsidR="00CB7182" w:rsidDel="00EE6B84" w:rsidRDefault="00CB7182">
      <w:pPr>
        <w:pStyle w:val="ListBullet2"/>
        <w:numPr>
          <w:ilvl w:val="0"/>
          <w:numId w:val="0"/>
        </w:numPr>
        <w:ind w:left="1080"/>
        <w:rPr>
          <w:del w:id="226" w:author="Ubbarapu Blessie Aparanjitha" w:date="2017-03-06T14:02:00Z"/>
        </w:rPr>
        <w:pPrChange w:id="227" w:author="Ubbarapu Blessie Aparanjitha" w:date="2017-03-06T14:02:00Z">
          <w:pPr>
            <w:pStyle w:val="ListBullet2"/>
          </w:pPr>
        </w:pPrChange>
      </w:pPr>
      <w:del w:id="228" w:author="Ubbarapu Blessie Aparanjitha" w:date="2017-03-06T14:02:00Z">
        <w:r w:rsidDel="00EE6B84">
          <w:delText xml:space="preserve">Found In: </w:delText>
        </w:r>
        <w:commentRangeStart w:id="229"/>
        <w:r w:rsidDel="00EE6B84">
          <w:delText>The release that the work item refers to</w:delText>
        </w:r>
        <w:commentRangeEnd w:id="229"/>
        <w:r w:rsidR="00BF77DC" w:rsidDel="00EE6B84">
          <w:rPr>
            <w:rStyle w:val="CommentReference"/>
            <w:rFonts w:eastAsia="Calibri"/>
          </w:rPr>
          <w:commentReference w:id="229"/>
        </w:r>
        <w:r w:rsidDel="00EE6B84">
          <w:delText>.</w:delText>
        </w:r>
      </w:del>
    </w:p>
    <w:p w14:paraId="77803102" w14:textId="7258A38D" w:rsidR="00461E6D" w:rsidRDefault="00CB7182">
      <w:pPr>
        <w:pStyle w:val="ListBullet2"/>
      </w:pPr>
      <w:r>
        <w:t>Description: A detailed description of the work item. For example, the description for a defect might include a list of steps to follow to reproduce the defect. Any descriptions that are longer than 32KB are truncated</w:t>
      </w:r>
      <w:ins w:id="230" w:author="Ubbarapu Blessie Aparanjitha" w:date="2017-03-06T16:39:00Z">
        <w:r w:rsidR="00E11E69">
          <w:t>(</w:t>
        </w:r>
      </w:ins>
      <w:ins w:id="231" w:author="Ubbarapu Blessie Aparanjitha" w:date="2017-03-06T16:40:00Z">
        <w:r w:rsidR="00E11E69">
          <w:t>f</w:t>
        </w:r>
      </w:ins>
      <w:ins w:id="232" w:author="Ubbarapu Blessie Aparanjitha" w:date="2017-03-06T16:39:00Z">
        <w:r w:rsidR="00E11E69">
          <w:t>irst 32KB is retained)</w:t>
        </w:r>
      </w:ins>
      <w:r>
        <w:t xml:space="preserve">, and the </w:t>
      </w:r>
      <w:commentRangeStart w:id="233"/>
      <w:r>
        <w:t>entire description is added as an attachment</w:t>
      </w:r>
      <w:commentRangeEnd w:id="233"/>
      <w:r w:rsidR="002D1346">
        <w:rPr>
          <w:rStyle w:val="CommentReference"/>
          <w:rFonts w:eastAsia="Calibri"/>
        </w:rPr>
        <w:commentReference w:id="233"/>
      </w:r>
      <w:r>
        <w:t>.</w:t>
      </w:r>
      <w:ins w:id="234" w:author="Ubbarapu Blessie Aparanjitha" w:date="2017-03-06T16:38:00Z">
        <w:r w:rsidR="00E11E69">
          <w:t xml:space="preserve"> </w:t>
        </w:r>
      </w:ins>
      <w:ins w:id="235" w:author="Ubbarapu Blessie Aparanjitha" w:date="2017-03-06T16:39:00Z">
        <w:r w:rsidR="00E11E69">
          <w:t>Currently, this feature is available</w:t>
        </w:r>
      </w:ins>
      <w:ins w:id="236" w:author="Ubbarapu Blessie Aparanjitha" w:date="2017-03-06T16:41:00Z">
        <w:r w:rsidR="00BB16B0">
          <w:t xml:space="preserve"> only</w:t>
        </w:r>
      </w:ins>
      <w:ins w:id="237" w:author="Ubbarapu Blessie Aparanjitha" w:date="2017-03-06T16:39:00Z">
        <w:r w:rsidR="00E11E69">
          <w:t xml:space="preserve"> in the RTC Eclipse Client and not in the Web Client.</w:t>
        </w:r>
      </w:ins>
    </w:p>
    <w:p w14:paraId="0BE50B9F" w14:textId="77777777" w:rsidR="00461E6D" w:rsidRDefault="00CB7182" w:rsidP="00461E6D">
      <w:pPr>
        <w:pStyle w:val="Graphic"/>
      </w:pPr>
      <w:r w:rsidRPr="00CB7182">
        <w:rPr>
          <w:noProof/>
        </w:rPr>
        <w:lastRenderedPageBreak/>
        <w:drawing>
          <wp:inline distT="0" distB="0" distL="0" distR="0" wp14:anchorId="1F94C118" wp14:editId="28C08778">
            <wp:extent cx="4601261" cy="3450721"/>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06271" cy="3454478"/>
                    </a:xfrm>
                    <a:prstGeom prst="rect">
                      <a:avLst/>
                    </a:prstGeom>
                    <a:noFill/>
                    <a:ln>
                      <a:noFill/>
                    </a:ln>
                  </pic:spPr>
                </pic:pic>
              </a:graphicData>
            </a:graphic>
          </wp:inline>
        </w:drawing>
      </w:r>
    </w:p>
    <w:p w14:paraId="6CFB89D5" w14:textId="77777777" w:rsidR="00461E6D" w:rsidRDefault="00CB7182" w:rsidP="000B6BA7">
      <w:pPr>
        <w:pStyle w:val="ListNumber2"/>
        <w:numPr>
          <w:ilvl w:val="0"/>
          <w:numId w:val="10"/>
        </w:numPr>
      </w:pPr>
      <w:r w:rsidRPr="00CB7182">
        <w:t>On the Links tab, add attachments, screen captures, and subscribers, and specify related work items.</w:t>
      </w:r>
    </w:p>
    <w:p w14:paraId="08E39DA1" w14:textId="77777777" w:rsidR="005A3377" w:rsidRDefault="00CB7182" w:rsidP="005A3377">
      <w:pPr>
        <w:pStyle w:val="Graphic"/>
      </w:pPr>
      <w:r w:rsidRPr="00CB7182">
        <w:rPr>
          <w:noProof/>
        </w:rPr>
        <w:drawing>
          <wp:inline distT="0" distB="0" distL="0" distR="0" wp14:anchorId="7D19C096" wp14:editId="5FFE2AF5">
            <wp:extent cx="4416332" cy="3312033"/>
            <wp:effectExtent l="0" t="0" r="381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18356" cy="3313551"/>
                    </a:xfrm>
                    <a:prstGeom prst="rect">
                      <a:avLst/>
                    </a:prstGeom>
                    <a:noFill/>
                    <a:ln>
                      <a:noFill/>
                    </a:ln>
                  </pic:spPr>
                </pic:pic>
              </a:graphicData>
            </a:graphic>
          </wp:inline>
        </w:drawing>
      </w:r>
    </w:p>
    <w:p w14:paraId="1F22D6AC" w14:textId="77777777" w:rsidR="005A3377" w:rsidRDefault="00CB7182" w:rsidP="000B6BA7">
      <w:pPr>
        <w:pStyle w:val="ListNumber2"/>
        <w:numPr>
          <w:ilvl w:val="0"/>
          <w:numId w:val="10"/>
        </w:numPr>
        <w:tabs>
          <w:tab w:val="clear" w:pos="720"/>
          <w:tab w:val="num" w:pos="936"/>
        </w:tabs>
        <w:ind w:left="936"/>
      </w:pPr>
      <w:r w:rsidRPr="00CB7182">
        <w:t>Click Save to save the work item.</w:t>
      </w:r>
    </w:p>
    <w:p w14:paraId="16924C45" w14:textId="77777777" w:rsidR="0011657B" w:rsidRDefault="0011657B" w:rsidP="0011657B">
      <w:pPr>
        <w:pStyle w:val="ListNumber2"/>
        <w:numPr>
          <w:ilvl w:val="0"/>
          <w:numId w:val="0"/>
        </w:numPr>
        <w:ind w:left="720" w:hanging="360"/>
      </w:pPr>
    </w:p>
    <w:p w14:paraId="0584A6FF" w14:textId="77777777" w:rsidR="0011657B" w:rsidRDefault="0011657B" w:rsidP="0011657B">
      <w:pPr>
        <w:pStyle w:val="ListNumber2"/>
        <w:numPr>
          <w:ilvl w:val="0"/>
          <w:numId w:val="0"/>
        </w:numPr>
        <w:ind w:left="720" w:hanging="360"/>
      </w:pPr>
    </w:p>
    <w:p w14:paraId="4D073364" w14:textId="77777777" w:rsidR="00957529" w:rsidRDefault="00FC04AB" w:rsidP="00FC04AB">
      <w:pPr>
        <w:pStyle w:val="Heading2"/>
      </w:pPr>
      <w:bookmarkStart w:id="238" w:name="_Toc475547780"/>
      <w:r w:rsidRPr="00FC04AB">
        <w:lastRenderedPageBreak/>
        <w:t>Assigning Work Items</w:t>
      </w:r>
      <w:bookmarkEnd w:id="238"/>
    </w:p>
    <w:p w14:paraId="284B6A5B" w14:textId="77777777" w:rsidR="00FC04AB" w:rsidRDefault="00FC04AB" w:rsidP="00DE0767">
      <w:pPr>
        <w:pStyle w:val="Paragraph1"/>
      </w:pPr>
      <w:r w:rsidRPr="00FC04AB">
        <w:t>Assign a work item to a specific user.</w:t>
      </w:r>
    </w:p>
    <w:p w14:paraId="703BF587" w14:textId="77777777" w:rsidR="00957529" w:rsidRDefault="00FC04AB" w:rsidP="000B6BA7">
      <w:pPr>
        <w:pStyle w:val="ListNumber2"/>
        <w:numPr>
          <w:ilvl w:val="0"/>
          <w:numId w:val="11"/>
        </w:numPr>
        <w:tabs>
          <w:tab w:val="clear" w:pos="720"/>
          <w:tab w:val="num" w:pos="936"/>
        </w:tabs>
        <w:ind w:left="936"/>
      </w:pPr>
      <w:r w:rsidRPr="00FC04AB">
        <w:t>Click the Find Potential Duplicates icon to see if another work item has been submitted about the same issue. If a duplicate work item exists, set the state of one of the work items to Resolved and set its Resolution to Duplicate. Then, click the Links tab in one of the work items, and click Add &gt; Add Related to find and link to the other work item.</w:t>
      </w:r>
    </w:p>
    <w:p w14:paraId="47473F64" w14:textId="77777777" w:rsidR="00FE18E0" w:rsidRPr="00FC04AB" w:rsidRDefault="00FE18E0" w:rsidP="00FC04AB"/>
    <w:p w14:paraId="1357C934" w14:textId="77777777" w:rsidR="00957529" w:rsidRDefault="00B50DD2" w:rsidP="00957529">
      <w:pPr>
        <w:pStyle w:val="Graphic"/>
        <w:rPr>
          <w:highlight w:val="yellow"/>
        </w:rPr>
      </w:pPr>
      <w:r w:rsidRPr="00B50DD2">
        <w:rPr>
          <w:noProof/>
          <w:highlight w:val="yellow"/>
        </w:rPr>
        <w:drawing>
          <wp:inline distT="0" distB="0" distL="0" distR="0" wp14:anchorId="34C2EB92" wp14:editId="34D40F77">
            <wp:extent cx="4601663" cy="3451022"/>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05061" cy="3453570"/>
                    </a:xfrm>
                    <a:prstGeom prst="rect">
                      <a:avLst/>
                    </a:prstGeom>
                    <a:noFill/>
                    <a:ln>
                      <a:noFill/>
                    </a:ln>
                  </pic:spPr>
                </pic:pic>
              </a:graphicData>
            </a:graphic>
          </wp:inline>
        </w:drawing>
      </w:r>
    </w:p>
    <w:p w14:paraId="29CE9C9E" w14:textId="77777777" w:rsidR="00957529" w:rsidRDefault="00B50DD2" w:rsidP="005C1CE8">
      <w:pPr>
        <w:pStyle w:val="ListNumber2"/>
      </w:pPr>
      <w:r w:rsidRPr="00B50DD2">
        <w:t xml:space="preserve">The Owned By list contains all members of the team area that is associated with the work item category. Select an owner from that list or click </w:t>
      </w:r>
      <w:r w:rsidR="00BB02F4" w:rsidRPr="00B50DD2">
        <w:t>more</w:t>
      </w:r>
      <w:r w:rsidRPr="00B50DD2">
        <w:t xml:space="preserve"> at the bottom of the list to search for a member of another team.</w:t>
      </w:r>
    </w:p>
    <w:p w14:paraId="765B333C" w14:textId="77777777" w:rsidR="009629F5" w:rsidRDefault="00B50DD2" w:rsidP="005C1CE8">
      <w:pPr>
        <w:pStyle w:val="ListNumber2"/>
      </w:pPr>
      <w:r w:rsidRPr="00B50DD2">
        <w:t>Set the value in the Planned For field to a planned iteration for resolving the work item, and enter a value in the Due Date field.</w:t>
      </w:r>
    </w:p>
    <w:p w14:paraId="23C97CD6" w14:textId="77777777" w:rsidR="00B50DD2" w:rsidRDefault="00B50DD2" w:rsidP="005C1CE8">
      <w:pPr>
        <w:pStyle w:val="ListNumber2"/>
      </w:pPr>
      <w:r w:rsidRPr="00B50DD2">
        <w:t>To add a comment, in the Discussion section, click Add Comment, and enter your text.</w:t>
      </w:r>
    </w:p>
    <w:p w14:paraId="03C6D0EC" w14:textId="77777777" w:rsidR="00957529" w:rsidRDefault="00B50DD2" w:rsidP="00957529">
      <w:pPr>
        <w:pStyle w:val="Graphic"/>
        <w:rPr>
          <w:highlight w:val="yellow"/>
        </w:rPr>
      </w:pPr>
      <w:r w:rsidRPr="00B50DD2">
        <w:rPr>
          <w:noProof/>
          <w:highlight w:val="yellow"/>
        </w:rPr>
        <w:lastRenderedPageBreak/>
        <w:drawing>
          <wp:inline distT="0" distB="0" distL="0" distR="0" wp14:anchorId="46621063" wp14:editId="3B1B7CBC">
            <wp:extent cx="4681728" cy="3511067"/>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83892" cy="3512690"/>
                    </a:xfrm>
                    <a:prstGeom prst="rect">
                      <a:avLst/>
                    </a:prstGeom>
                    <a:noFill/>
                    <a:ln>
                      <a:noFill/>
                    </a:ln>
                  </pic:spPr>
                </pic:pic>
              </a:graphicData>
            </a:graphic>
          </wp:inline>
        </w:drawing>
      </w:r>
    </w:p>
    <w:p w14:paraId="7D49A388" w14:textId="77777777" w:rsidR="00957529" w:rsidRDefault="00B50DD2" w:rsidP="00FD6A9F">
      <w:pPr>
        <w:pStyle w:val="ListNumber2"/>
        <w:tabs>
          <w:tab w:val="clear" w:pos="720"/>
          <w:tab w:val="num" w:pos="1080"/>
        </w:tabs>
        <w:ind w:left="1080"/>
      </w:pPr>
      <w:r w:rsidRPr="00B50DD2">
        <w:t>An approval is a request for other users to review, approve, or verify the work that is done to resolve the work item. To add an approval:</w:t>
      </w:r>
    </w:p>
    <w:p w14:paraId="0D138249" w14:textId="77777777" w:rsidR="00B50DD2" w:rsidRDefault="00B50DD2">
      <w:pPr>
        <w:pStyle w:val="ListBullet2"/>
      </w:pPr>
      <w:r>
        <w:t>Click the Approvals tab.</w:t>
      </w:r>
    </w:p>
    <w:p w14:paraId="4079D0F5" w14:textId="77777777" w:rsidR="00B50DD2" w:rsidRDefault="00B50DD2">
      <w:pPr>
        <w:pStyle w:val="ListBullet2"/>
      </w:pPr>
      <w:r>
        <w:t>Click New: Approval, select the type of approval, and specify the due date.</w:t>
      </w:r>
    </w:p>
    <w:p w14:paraId="1C5227D0" w14:textId="77777777" w:rsidR="00957529" w:rsidRDefault="00B50DD2">
      <w:pPr>
        <w:pStyle w:val="ListBullet2"/>
      </w:pPr>
      <w:r>
        <w:t>Specify the user or users who are responsible to approve the resolution by clicking Add Approver. You might want to create different approval types for different users. For example, you might want to have a lead developer review the owner's proposed resolution, and a test engineer validate the delivered fix.</w:t>
      </w:r>
    </w:p>
    <w:p w14:paraId="16CE241E" w14:textId="77777777" w:rsidR="00144DD8" w:rsidRDefault="00144DD8" w:rsidP="00144DD8">
      <w:pPr>
        <w:pStyle w:val="Graphic"/>
      </w:pPr>
      <w:r w:rsidRPr="00144DD8">
        <w:rPr>
          <w:noProof/>
        </w:rPr>
        <w:lastRenderedPageBreak/>
        <w:drawing>
          <wp:inline distT="0" distB="0" distL="0" distR="0" wp14:anchorId="288CF8D0" wp14:editId="43320619">
            <wp:extent cx="4550054" cy="341231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53080" cy="3414587"/>
                    </a:xfrm>
                    <a:prstGeom prst="rect">
                      <a:avLst/>
                    </a:prstGeom>
                    <a:noFill/>
                    <a:ln>
                      <a:noFill/>
                    </a:ln>
                  </pic:spPr>
                </pic:pic>
              </a:graphicData>
            </a:graphic>
          </wp:inline>
        </w:drawing>
      </w:r>
    </w:p>
    <w:p w14:paraId="7D4C464C" w14:textId="77777777" w:rsidR="00144DD8" w:rsidRDefault="00144DD8" w:rsidP="00FD6A9F">
      <w:pPr>
        <w:pStyle w:val="ListNumber2"/>
        <w:tabs>
          <w:tab w:val="clear" w:pos="720"/>
          <w:tab w:val="num" w:pos="936"/>
        </w:tabs>
        <w:ind w:left="936"/>
      </w:pPr>
      <w:r w:rsidRPr="00144DD8">
        <w:t>Click Save to save your changes.</w:t>
      </w:r>
    </w:p>
    <w:p w14:paraId="7231C2AC" w14:textId="77777777" w:rsidR="00144DD8" w:rsidRDefault="008234B8" w:rsidP="008234B8">
      <w:pPr>
        <w:pStyle w:val="Heading2"/>
      </w:pPr>
      <w:bookmarkStart w:id="239" w:name="_Toc475547781"/>
      <w:r w:rsidRPr="008234B8">
        <w:t>Updating Work Items</w:t>
      </w:r>
      <w:bookmarkEnd w:id="239"/>
    </w:p>
    <w:p w14:paraId="7A06446E" w14:textId="77777777" w:rsidR="008234B8" w:rsidRDefault="008234B8" w:rsidP="00B50DD2">
      <w:pPr>
        <w:pStyle w:val="Paragraph1"/>
      </w:pPr>
      <w:r w:rsidRPr="008234B8">
        <w:t>As you address the issues that are raised in a work item, periodically update the work item to describe its state and your work.</w:t>
      </w:r>
    </w:p>
    <w:p w14:paraId="5D7C2B37" w14:textId="77777777" w:rsidR="008234B8" w:rsidRDefault="008234B8" w:rsidP="000B6BA7">
      <w:pPr>
        <w:pStyle w:val="ListNumber2"/>
        <w:numPr>
          <w:ilvl w:val="0"/>
          <w:numId w:val="16"/>
        </w:numPr>
        <w:tabs>
          <w:tab w:val="clear" w:pos="720"/>
          <w:tab w:val="num" w:pos="936"/>
        </w:tabs>
        <w:ind w:left="936"/>
      </w:pPr>
      <w:r w:rsidRPr="008234B8">
        <w:t>Open the work item. From the State list, select Start Working.</w:t>
      </w:r>
    </w:p>
    <w:p w14:paraId="7F92D589" w14:textId="77777777" w:rsidR="008234B8" w:rsidRDefault="008234B8" w:rsidP="008234B8">
      <w:pPr>
        <w:pStyle w:val="Graphic"/>
      </w:pPr>
      <w:r w:rsidRPr="008234B8">
        <w:rPr>
          <w:noProof/>
        </w:rPr>
        <w:drawing>
          <wp:inline distT="0" distB="0" distL="0" distR="0" wp14:anchorId="7120D24F" wp14:editId="133109C0">
            <wp:extent cx="4348053" cy="326082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51606" cy="3263491"/>
                    </a:xfrm>
                    <a:prstGeom prst="rect">
                      <a:avLst/>
                    </a:prstGeom>
                    <a:noFill/>
                    <a:ln>
                      <a:noFill/>
                    </a:ln>
                  </pic:spPr>
                </pic:pic>
              </a:graphicData>
            </a:graphic>
          </wp:inline>
        </w:drawing>
      </w:r>
    </w:p>
    <w:p w14:paraId="3F16F2F0" w14:textId="77777777" w:rsidR="008234B8" w:rsidRDefault="008234B8" w:rsidP="000B6BA7">
      <w:pPr>
        <w:pStyle w:val="ListNumber2"/>
        <w:numPr>
          <w:ilvl w:val="0"/>
          <w:numId w:val="16"/>
        </w:numPr>
      </w:pPr>
      <w:r w:rsidRPr="008234B8">
        <w:t>Use the work item to collaborate with team members:</w:t>
      </w:r>
    </w:p>
    <w:p w14:paraId="6E72B8ED" w14:textId="77777777" w:rsidR="008234B8" w:rsidRDefault="008234B8">
      <w:pPr>
        <w:pStyle w:val="ListBullet2"/>
      </w:pPr>
      <w:r>
        <w:lastRenderedPageBreak/>
        <w:t>To enter a question or comment, in the Discussion section, click the Add Comment link and type your text. All subscribers of the work item receive notification of your comment when you save the work item. When you add a comment, you are added as a subscriber.</w:t>
      </w:r>
    </w:p>
    <w:p w14:paraId="422D50D6" w14:textId="77777777" w:rsidR="008234B8" w:rsidRDefault="008234B8">
      <w:pPr>
        <w:pStyle w:val="ListBullet2"/>
      </w:pPr>
      <w:r>
        <w:t xml:space="preserve">To send an email to the submitter of the work item, next to </w:t>
      </w:r>
      <w:r w:rsidR="00BB02F4">
        <w:t>Create</w:t>
      </w:r>
      <w:r>
        <w:t xml:space="preserve"> By, right-click the submitter's name and select Send Mail.</w:t>
      </w:r>
    </w:p>
    <w:p w14:paraId="5F82FB94" w14:textId="77777777" w:rsidR="008234B8" w:rsidRDefault="008234B8">
      <w:pPr>
        <w:pStyle w:val="ListBullet2"/>
      </w:pPr>
      <w:r>
        <w:t>If you change the owner to a different user, add a comment that explains why you reassigned the work item.</w:t>
      </w:r>
    </w:p>
    <w:p w14:paraId="3EFA54CD" w14:textId="77777777" w:rsidR="008234B8" w:rsidRDefault="008234B8" w:rsidP="000B6BA7">
      <w:pPr>
        <w:pStyle w:val="ListNumber2"/>
        <w:numPr>
          <w:ilvl w:val="0"/>
          <w:numId w:val="16"/>
        </w:numPr>
        <w:tabs>
          <w:tab w:val="clear" w:pos="720"/>
          <w:tab w:val="num" w:pos="1080"/>
        </w:tabs>
        <w:ind w:left="1080"/>
      </w:pPr>
      <w:r>
        <w:t>Click Save to save your changes.</w:t>
      </w:r>
    </w:p>
    <w:p w14:paraId="249415DD" w14:textId="77777777" w:rsidR="008234B8" w:rsidRDefault="008234B8" w:rsidP="000B6BA7">
      <w:pPr>
        <w:pStyle w:val="ListNumber2"/>
        <w:numPr>
          <w:ilvl w:val="0"/>
          <w:numId w:val="16"/>
        </w:numPr>
        <w:tabs>
          <w:tab w:val="clear" w:pos="720"/>
          <w:tab w:val="num" w:pos="1080"/>
        </w:tabs>
        <w:ind w:left="1080"/>
      </w:pPr>
      <w:r>
        <w:t>You can view the history of a work item in the History tab.</w:t>
      </w:r>
    </w:p>
    <w:p w14:paraId="60178D82" w14:textId="77777777" w:rsidR="008234B8" w:rsidRDefault="008234B8" w:rsidP="008234B8">
      <w:pPr>
        <w:pStyle w:val="Graphic"/>
      </w:pPr>
      <w:r w:rsidRPr="008234B8">
        <w:rPr>
          <w:noProof/>
        </w:rPr>
        <w:drawing>
          <wp:inline distT="0" distB="0" distL="0" distR="0" wp14:anchorId="5B4FD7B3" wp14:editId="2112DCC6">
            <wp:extent cx="4345229" cy="32587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48216" cy="3260949"/>
                    </a:xfrm>
                    <a:prstGeom prst="rect">
                      <a:avLst/>
                    </a:prstGeom>
                    <a:noFill/>
                    <a:ln>
                      <a:noFill/>
                    </a:ln>
                  </pic:spPr>
                </pic:pic>
              </a:graphicData>
            </a:graphic>
          </wp:inline>
        </w:drawing>
      </w:r>
    </w:p>
    <w:p w14:paraId="029CA659" w14:textId="77777777" w:rsidR="00385698" w:rsidRDefault="00385698" w:rsidP="000B6BA7">
      <w:pPr>
        <w:pStyle w:val="ListNumber2"/>
        <w:numPr>
          <w:ilvl w:val="0"/>
          <w:numId w:val="16"/>
        </w:numPr>
        <w:tabs>
          <w:tab w:val="clear" w:pos="720"/>
          <w:tab w:val="num" w:pos="1080"/>
        </w:tabs>
        <w:ind w:left="1080"/>
      </w:pPr>
      <w:r>
        <w:t>When you have completed the work for a work item, resolve it:</w:t>
      </w:r>
    </w:p>
    <w:p w14:paraId="4EA649F2" w14:textId="77777777" w:rsidR="00385698" w:rsidRDefault="00385698">
      <w:pPr>
        <w:pStyle w:val="ListBullet2"/>
      </w:pPr>
      <w:r>
        <w:t>Open the work item.</w:t>
      </w:r>
    </w:p>
    <w:p w14:paraId="5C6FA9CC" w14:textId="77777777" w:rsidR="00385698" w:rsidRDefault="00385698">
      <w:pPr>
        <w:pStyle w:val="ListBullet2"/>
      </w:pPr>
      <w:r>
        <w:t>From the State list, select Resolve.</w:t>
      </w:r>
    </w:p>
    <w:p w14:paraId="42D1E2A2" w14:textId="77777777" w:rsidR="00385698" w:rsidRDefault="00385698">
      <w:pPr>
        <w:pStyle w:val="ListBullet2"/>
      </w:pPr>
      <w:r>
        <w:t xml:space="preserve">In the adjacent Resolution list, select an entry that describes why you resolved the work item, such as Fixed, Works </w:t>
      </w:r>
      <w:r w:rsidR="0091072D">
        <w:t>for</w:t>
      </w:r>
      <w:r>
        <w:t xml:space="preserve"> Me, or Duplicate.</w:t>
      </w:r>
    </w:p>
    <w:p w14:paraId="08F02D6F" w14:textId="77777777" w:rsidR="00385698" w:rsidRDefault="00385698">
      <w:pPr>
        <w:pStyle w:val="ListBullet2"/>
      </w:pPr>
      <w:r>
        <w:t>In the Discussion section, type a comment that further explains your actions.</w:t>
      </w:r>
    </w:p>
    <w:p w14:paraId="010BA0DE" w14:textId="77777777" w:rsidR="00385698" w:rsidRDefault="00385698">
      <w:pPr>
        <w:pStyle w:val="ListBullet2"/>
      </w:pPr>
      <w:r>
        <w:t>Optional: If you resolve a work item as a duplicate, specify the other work item in the Links section on the Links tab.</w:t>
      </w:r>
    </w:p>
    <w:p w14:paraId="36271833" w14:textId="77777777" w:rsidR="008234B8" w:rsidRDefault="00385698">
      <w:pPr>
        <w:pStyle w:val="ListBullet2"/>
      </w:pPr>
      <w:r>
        <w:t>Click Save to save your changes.</w:t>
      </w:r>
    </w:p>
    <w:p w14:paraId="14D8352C" w14:textId="77777777" w:rsidR="008234B8" w:rsidRDefault="009D5CDF" w:rsidP="009D5CDF">
      <w:pPr>
        <w:pStyle w:val="Heading2"/>
      </w:pPr>
      <w:bookmarkStart w:id="240" w:name="_Toc475547782"/>
      <w:r w:rsidRPr="009D5CDF">
        <w:t>Queries</w:t>
      </w:r>
      <w:bookmarkEnd w:id="240"/>
    </w:p>
    <w:p w14:paraId="457C935A" w14:textId="77777777" w:rsidR="008234B8" w:rsidRDefault="009D5CDF" w:rsidP="00B50DD2">
      <w:pPr>
        <w:pStyle w:val="Paragraph1"/>
      </w:pPr>
      <w:r w:rsidRPr="009D5CDF">
        <w:t>The primary method for finding work items is to run queries against the repository. Queries retrieve work items whose attributes contain values that match the values specified in the query. For example, you might run a query that retrieves all work items whose status attribute is in an unresolved state. Jazz provides a set of predefined queries, and you can create additional queries. You can also retrieve a specific work item by entering its ID, and you can search for an item by entering a text string. You can also find work items from the plan.</w:t>
      </w:r>
    </w:p>
    <w:p w14:paraId="572DD0A4" w14:textId="77777777" w:rsidR="008234B8" w:rsidRDefault="009D5CDF" w:rsidP="009D5CDF">
      <w:pPr>
        <w:pStyle w:val="Heading3"/>
      </w:pPr>
      <w:bookmarkStart w:id="241" w:name="_Toc475547783"/>
      <w:r w:rsidRPr="009D5CDF">
        <w:lastRenderedPageBreak/>
        <w:t xml:space="preserve">Using </w:t>
      </w:r>
      <w:r w:rsidR="00C45B2A" w:rsidRPr="009D5CDF">
        <w:t>Predefined Queries</w:t>
      </w:r>
      <w:bookmarkEnd w:id="241"/>
    </w:p>
    <w:p w14:paraId="13AA0177" w14:textId="77777777" w:rsidR="008234B8" w:rsidRDefault="009D5CDF" w:rsidP="000B6BA7">
      <w:pPr>
        <w:pStyle w:val="ListNumber2"/>
        <w:numPr>
          <w:ilvl w:val="0"/>
          <w:numId w:val="17"/>
        </w:numPr>
        <w:tabs>
          <w:tab w:val="clear" w:pos="720"/>
          <w:tab w:val="num" w:pos="1080"/>
        </w:tabs>
        <w:ind w:left="1080"/>
      </w:pPr>
      <w:r w:rsidRPr="009D5CDF">
        <w:t>Within the Team Artifacts view of the Work Items perspective, expand the project area. Click Work Items &gt;Shared Queries &gt; Predefined.</w:t>
      </w:r>
    </w:p>
    <w:p w14:paraId="7C06FC8E" w14:textId="77777777" w:rsidR="009D5CDF" w:rsidRDefault="009D5CDF" w:rsidP="009D5CDF">
      <w:pPr>
        <w:pStyle w:val="Graphic"/>
      </w:pPr>
      <w:r w:rsidRPr="009D5CDF">
        <w:rPr>
          <w:noProof/>
        </w:rPr>
        <w:drawing>
          <wp:inline distT="0" distB="0" distL="0" distR="0" wp14:anchorId="6BAC5D3C" wp14:editId="4E81C7AC">
            <wp:extent cx="4220540" cy="3165198"/>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25329" cy="3168789"/>
                    </a:xfrm>
                    <a:prstGeom prst="rect">
                      <a:avLst/>
                    </a:prstGeom>
                    <a:noFill/>
                    <a:ln>
                      <a:noFill/>
                    </a:ln>
                  </pic:spPr>
                </pic:pic>
              </a:graphicData>
            </a:graphic>
          </wp:inline>
        </w:drawing>
      </w:r>
    </w:p>
    <w:p w14:paraId="3313DAFC" w14:textId="77777777" w:rsidR="009D5CDF" w:rsidRDefault="009D5CDF" w:rsidP="000B6BA7">
      <w:pPr>
        <w:pStyle w:val="ListNumber2"/>
        <w:numPr>
          <w:ilvl w:val="0"/>
          <w:numId w:val="16"/>
        </w:numPr>
      </w:pPr>
      <w:r w:rsidRPr="009D5CDF">
        <w:t>Double-click a query to run it. The results are displayed in the Work Items view.</w:t>
      </w:r>
    </w:p>
    <w:p w14:paraId="1BC4B1B8" w14:textId="77777777" w:rsidR="009D5CDF" w:rsidRDefault="005C1CE8" w:rsidP="005C1CE8">
      <w:pPr>
        <w:pStyle w:val="Graphic"/>
      </w:pPr>
      <w:r w:rsidRPr="005C1CE8">
        <w:rPr>
          <w:noProof/>
        </w:rPr>
        <w:drawing>
          <wp:inline distT="0" distB="0" distL="0" distR="0" wp14:anchorId="63D5FB82" wp14:editId="231E84E4">
            <wp:extent cx="4190957" cy="3143013"/>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97723" cy="3148087"/>
                    </a:xfrm>
                    <a:prstGeom prst="rect">
                      <a:avLst/>
                    </a:prstGeom>
                    <a:noFill/>
                    <a:ln>
                      <a:noFill/>
                    </a:ln>
                  </pic:spPr>
                </pic:pic>
              </a:graphicData>
            </a:graphic>
          </wp:inline>
        </w:drawing>
      </w:r>
    </w:p>
    <w:p w14:paraId="63E28DD9" w14:textId="77777777" w:rsidR="009D5CDF" w:rsidRDefault="005C1CE8" w:rsidP="000B6BA7">
      <w:pPr>
        <w:pStyle w:val="ListNumber2"/>
        <w:numPr>
          <w:ilvl w:val="0"/>
          <w:numId w:val="16"/>
        </w:numPr>
      </w:pPr>
      <w:r w:rsidRPr="005C1CE8">
        <w:t>To see the details of a work item, double-click it in the Work Items view. The work item opens in the work items editor.</w:t>
      </w:r>
    </w:p>
    <w:p w14:paraId="0568ABE8" w14:textId="77777777" w:rsidR="005C1CE8" w:rsidRDefault="005C1CE8" w:rsidP="00B50DD2">
      <w:pPr>
        <w:pStyle w:val="Paragraph1"/>
      </w:pPr>
    </w:p>
    <w:p w14:paraId="1B97903E" w14:textId="77777777" w:rsidR="005C1CE8" w:rsidRDefault="005C1CE8" w:rsidP="005C1CE8">
      <w:pPr>
        <w:pStyle w:val="Heading3"/>
        <w:ind w:left="576" w:hanging="576"/>
      </w:pPr>
      <w:bookmarkStart w:id="242" w:name="_Toc475547784"/>
      <w:r w:rsidRPr="005C1CE8">
        <w:lastRenderedPageBreak/>
        <w:t>Creating New Queries</w:t>
      </w:r>
      <w:bookmarkEnd w:id="242"/>
    </w:p>
    <w:p w14:paraId="20854D67" w14:textId="77777777" w:rsidR="009D5CDF" w:rsidRPr="005C1CE8" w:rsidRDefault="005C1CE8" w:rsidP="000B6BA7">
      <w:pPr>
        <w:pStyle w:val="ListNumber2"/>
        <w:numPr>
          <w:ilvl w:val="0"/>
          <w:numId w:val="18"/>
        </w:numPr>
        <w:tabs>
          <w:tab w:val="clear" w:pos="720"/>
          <w:tab w:val="num" w:pos="922"/>
        </w:tabs>
        <w:ind w:left="922"/>
      </w:pPr>
      <w:r w:rsidRPr="005C1CE8">
        <w:t>In the Team Artifacts view of the Work Items perspective, expand the project area. Right-click Work Items and select New &gt; Query.</w:t>
      </w:r>
    </w:p>
    <w:p w14:paraId="34F728B5" w14:textId="77777777" w:rsidR="005C1CE8" w:rsidRDefault="00D0102B" w:rsidP="00D0102B">
      <w:pPr>
        <w:pStyle w:val="Graphic"/>
        <w:rPr>
          <w:highlight w:val="yellow"/>
        </w:rPr>
      </w:pPr>
      <w:r w:rsidRPr="00D0102B">
        <w:rPr>
          <w:noProof/>
          <w:highlight w:val="yellow"/>
        </w:rPr>
        <w:drawing>
          <wp:inline distT="0" distB="0" distL="0" distR="0" wp14:anchorId="64DCF06C" wp14:editId="0B005806">
            <wp:extent cx="5237113" cy="3787251"/>
            <wp:effectExtent l="0" t="0" r="190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3573"/>
                    <a:stretch/>
                  </pic:blipFill>
                  <pic:spPr bwMode="auto">
                    <a:xfrm>
                      <a:off x="0" y="0"/>
                      <a:ext cx="5238857" cy="3788512"/>
                    </a:xfrm>
                    <a:prstGeom prst="rect">
                      <a:avLst/>
                    </a:prstGeom>
                    <a:noFill/>
                    <a:ln>
                      <a:noFill/>
                    </a:ln>
                    <a:extLst>
                      <a:ext uri="{53640926-AAD7-44D8-BBD7-CCE9431645EC}">
                        <a14:shadowObscured xmlns:a14="http://schemas.microsoft.com/office/drawing/2010/main"/>
                      </a:ext>
                    </a:extLst>
                  </pic:spPr>
                </pic:pic>
              </a:graphicData>
            </a:graphic>
          </wp:inline>
        </w:drawing>
      </w:r>
    </w:p>
    <w:p w14:paraId="08E17BC1" w14:textId="77777777" w:rsidR="00D0102B" w:rsidRDefault="00D0102B" w:rsidP="000B6BA7">
      <w:pPr>
        <w:pStyle w:val="ListNumber2"/>
        <w:numPr>
          <w:ilvl w:val="0"/>
          <w:numId w:val="18"/>
        </w:numPr>
        <w:tabs>
          <w:tab w:val="clear" w:pos="720"/>
          <w:tab w:val="num" w:pos="922"/>
        </w:tabs>
        <w:ind w:left="922"/>
      </w:pPr>
      <w:r>
        <w:t>In the query editor, enter a name for the query in the Name field. Depending on the type of query you want to create, click one of the following links:</w:t>
      </w:r>
    </w:p>
    <w:p w14:paraId="4D553FFA" w14:textId="77777777" w:rsidR="00D0102B" w:rsidRPr="00FD6A9F" w:rsidRDefault="00D0102B">
      <w:pPr>
        <w:pStyle w:val="ListBullet2"/>
        <w:pPrChange w:id="243" w:author="Ubbarapu Blessie Aparanjitha" w:date="2017-03-06T14:01:00Z">
          <w:pPr>
            <w:pStyle w:val="ListBullet2"/>
            <w:tabs>
              <w:tab w:val="num" w:pos="922"/>
            </w:tabs>
            <w:ind w:left="922"/>
          </w:pPr>
        </w:pPrChange>
      </w:pPr>
      <w:r w:rsidRPr="00FD6A9F">
        <w:t>Start from scratch: This query is based on a unique set of conditions. To create this type of query, after you click Start from scratch, follow these steps:</w:t>
      </w:r>
    </w:p>
    <w:p w14:paraId="5A8441BF" w14:textId="77777777" w:rsidR="00D0102B" w:rsidRDefault="00D0102B" w:rsidP="00D0102B">
      <w:pPr>
        <w:pStyle w:val="ListBullet3"/>
        <w:tabs>
          <w:tab w:val="clear" w:pos="1080"/>
          <w:tab w:val="num" w:pos="1282"/>
        </w:tabs>
        <w:ind w:left="1282"/>
      </w:pPr>
      <w:r>
        <w:t>Click the Add Conditions icon.</w:t>
      </w:r>
    </w:p>
    <w:p w14:paraId="1EDB13C1" w14:textId="77777777" w:rsidR="00D0102B" w:rsidRDefault="00D0102B" w:rsidP="00D0102B">
      <w:pPr>
        <w:pStyle w:val="ListBullet3"/>
        <w:tabs>
          <w:tab w:val="clear" w:pos="1080"/>
          <w:tab w:val="num" w:pos="1282"/>
        </w:tabs>
        <w:ind w:left="1282"/>
      </w:pPr>
      <w:r>
        <w:t>In the Add Conditions window, select the attributes to use as query conditions, and click OK.</w:t>
      </w:r>
    </w:p>
    <w:p w14:paraId="5591A502" w14:textId="77777777" w:rsidR="00D0102B" w:rsidRDefault="00D0102B" w:rsidP="00D0102B">
      <w:pPr>
        <w:pStyle w:val="ListBullet3"/>
        <w:tabs>
          <w:tab w:val="clear" w:pos="1080"/>
          <w:tab w:val="num" w:pos="1282"/>
        </w:tabs>
        <w:ind w:left="1282"/>
      </w:pPr>
      <w:r>
        <w:t>For each attribute, specify the value or condition that must be met. For example, for the Due Date attribute you can use a specific date or a relative date, such as 15 days from now.</w:t>
      </w:r>
    </w:p>
    <w:p w14:paraId="4F742C05" w14:textId="77777777" w:rsidR="00D0102B" w:rsidRDefault="00D0102B" w:rsidP="00D0102B">
      <w:pPr>
        <w:pStyle w:val="ListBullet3"/>
        <w:tabs>
          <w:tab w:val="clear" w:pos="1080"/>
          <w:tab w:val="num" w:pos="1282"/>
        </w:tabs>
        <w:ind w:left="1282"/>
      </w:pPr>
      <w:r>
        <w:t>If you want to nest conditions and groups of conditions, click</w:t>
      </w:r>
      <w:del w:id="244" w:author="Jim Marek" w:date="2017-02-20T10:41:00Z">
        <w:r w:rsidDel="00062A20">
          <w:delText>ing</w:delText>
        </w:r>
      </w:del>
      <w:r>
        <w:t xml:space="preserve"> the arrow icon next to the Add Condition icon and select the type of condition to add. For each group, click All must match and select AND or OR. Use AND when all of the conditions you specify must be met for the query to return a work item. Use OR when any one of the conditions must be met.</w:t>
      </w:r>
    </w:p>
    <w:p w14:paraId="36C9A40B" w14:textId="77777777" w:rsidR="00D0102B" w:rsidRDefault="00975207" w:rsidP="00975207">
      <w:pPr>
        <w:pStyle w:val="Graphic"/>
        <w:rPr>
          <w:highlight w:val="yellow"/>
        </w:rPr>
      </w:pPr>
      <w:r w:rsidRPr="00975207">
        <w:rPr>
          <w:noProof/>
          <w:highlight w:val="yellow"/>
        </w:rPr>
        <w:lastRenderedPageBreak/>
        <w:drawing>
          <wp:inline distT="0" distB="0" distL="0" distR="0" wp14:anchorId="4C83D697" wp14:editId="78CC48E0">
            <wp:extent cx="4830776" cy="3487242"/>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743"/>
                    <a:stretch/>
                  </pic:blipFill>
                  <pic:spPr bwMode="auto">
                    <a:xfrm>
                      <a:off x="0" y="0"/>
                      <a:ext cx="4832964" cy="3488821"/>
                    </a:xfrm>
                    <a:prstGeom prst="rect">
                      <a:avLst/>
                    </a:prstGeom>
                    <a:noFill/>
                    <a:ln>
                      <a:noFill/>
                    </a:ln>
                    <a:extLst>
                      <a:ext uri="{53640926-AAD7-44D8-BBD7-CCE9431645EC}">
                        <a14:shadowObscured xmlns:a14="http://schemas.microsoft.com/office/drawing/2010/main"/>
                      </a:ext>
                    </a:extLst>
                  </pic:spPr>
                </pic:pic>
              </a:graphicData>
            </a:graphic>
          </wp:inline>
        </w:drawing>
      </w:r>
    </w:p>
    <w:p w14:paraId="70A706DF" w14:textId="77777777" w:rsidR="00D0102B" w:rsidRPr="00FD6A9F" w:rsidRDefault="00975207" w:rsidP="00975207">
      <w:pPr>
        <w:pStyle w:val="ListBullet3"/>
      </w:pPr>
      <w:r w:rsidRPr="00FD6A9F">
        <w:t>Simple Query: This query uses the Status, Category, Owner, and optional text conditions. To create this type of query, after you click Simple Query, follow these steps:</w:t>
      </w:r>
    </w:p>
    <w:p w14:paraId="52BF80C9" w14:textId="77777777" w:rsidR="00975207" w:rsidRDefault="00975207" w:rsidP="00975207">
      <w:pPr>
        <w:pStyle w:val="ListBullet3"/>
        <w:tabs>
          <w:tab w:val="clear" w:pos="1080"/>
          <w:tab w:val="num" w:pos="1440"/>
        </w:tabs>
        <w:ind w:left="1440"/>
      </w:pPr>
      <w:r>
        <w:t>Select one or more values for the Status, Category, and Owner attributes.</w:t>
      </w:r>
    </w:p>
    <w:p w14:paraId="17BC8EE4" w14:textId="77777777" w:rsidR="00975207" w:rsidRPr="00975207" w:rsidRDefault="00975207" w:rsidP="00975207">
      <w:pPr>
        <w:pStyle w:val="ListBullet3"/>
        <w:tabs>
          <w:tab w:val="clear" w:pos="1080"/>
          <w:tab w:val="num" w:pos="1440"/>
        </w:tabs>
        <w:ind w:left="1440"/>
      </w:pPr>
      <w:r w:rsidRPr="00975207">
        <w:t>Optionally, enter a text string. The query searches fields of the work items for matching occurrences of the text string. Queries for string-based fields, such as Summary and Description, are not case-sensitive. Add and remove conditions as necessary.</w:t>
      </w:r>
    </w:p>
    <w:p w14:paraId="37C27B93" w14:textId="77777777" w:rsidR="00975207" w:rsidRPr="00FD6A9F" w:rsidRDefault="00975207" w:rsidP="00975207">
      <w:pPr>
        <w:pStyle w:val="Graphic"/>
      </w:pPr>
      <w:r w:rsidRPr="00FD6A9F">
        <w:rPr>
          <w:noProof/>
        </w:rPr>
        <w:lastRenderedPageBreak/>
        <w:drawing>
          <wp:inline distT="0" distB="0" distL="0" distR="0" wp14:anchorId="5014BA67" wp14:editId="463FD32A">
            <wp:extent cx="5090793" cy="3635654"/>
            <wp:effectExtent l="0" t="0" r="0" b="317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234" b="1539"/>
                    <a:stretch/>
                  </pic:blipFill>
                  <pic:spPr bwMode="auto">
                    <a:xfrm>
                      <a:off x="0" y="0"/>
                      <a:ext cx="5098067" cy="3640849"/>
                    </a:xfrm>
                    <a:prstGeom prst="rect">
                      <a:avLst/>
                    </a:prstGeom>
                    <a:noFill/>
                    <a:ln>
                      <a:noFill/>
                    </a:ln>
                    <a:extLst>
                      <a:ext uri="{53640926-AAD7-44D8-BBD7-CCE9431645EC}">
                        <a14:shadowObscured xmlns:a14="http://schemas.microsoft.com/office/drawing/2010/main"/>
                      </a:ext>
                    </a:extLst>
                  </pic:spPr>
                </pic:pic>
              </a:graphicData>
            </a:graphic>
          </wp:inline>
        </w:drawing>
      </w:r>
    </w:p>
    <w:p w14:paraId="3B0B7977" w14:textId="77777777" w:rsidR="00975207" w:rsidRPr="00FD6A9F" w:rsidRDefault="00975207" w:rsidP="00975207">
      <w:pPr>
        <w:pStyle w:val="ListBullet3"/>
      </w:pPr>
      <w:r w:rsidRPr="00FD6A9F">
        <w:t>Full Text Query: This query searches all fields of work items for a text string. To create this type of query, after you click Full Text Query, follow these steps:</w:t>
      </w:r>
    </w:p>
    <w:p w14:paraId="423F9383" w14:textId="77777777" w:rsidR="00975207" w:rsidRDefault="00975207" w:rsidP="00975207">
      <w:pPr>
        <w:pStyle w:val="ListBullet3"/>
        <w:tabs>
          <w:tab w:val="clear" w:pos="1080"/>
          <w:tab w:val="num" w:pos="1440"/>
        </w:tabs>
        <w:ind w:left="1440"/>
      </w:pPr>
      <w:r>
        <w:t>Enter the text string.</w:t>
      </w:r>
    </w:p>
    <w:p w14:paraId="1C0AD4CB" w14:textId="77777777" w:rsidR="00975207" w:rsidRPr="00975207" w:rsidRDefault="00975207" w:rsidP="00975207">
      <w:pPr>
        <w:pStyle w:val="ListBullet3"/>
        <w:tabs>
          <w:tab w:val="clear" w:pos="1080"/>
          <w:tab w:val="num" w:pos="1440"/>
        </w:tabs>
        <w:ind w:left="1440"/>
      </w:pPr>
      <w:r w:rsidRPr="00975207">
        <w:t>Add and remove conditions as necessary. Queries for string-based fields, such as Summary and Description, are not case-sensitive.</w:t>
      </w:r>
    </w:p>
    <w:p w14:paraId="66923F2B" w14:textId="77777777" w:rsidR="0065243A" w:rsidRDefault="0065243A" w:rsidP="000B6BA7">
      <w:pPr>
        <w:pStyle w:val="ListNumber2"/>
        <w:numPr>
          <w:ilvl w:val="0"/>
          <w:numId w:val="18"/>
        </w:numPr>
        <w:tabs>
          <w:tab w:val="clear" w:pos="720"/>
          <w:tab w:val="num" w:pos="922"/>
        </w:tabs>
        <w:ind w:left="922"/>
      </w:pPr>
      <w:r>
        <w:t>Click the Details tab. Enter a description of the query so that other users can understand what work items the query returns without reading the Conditions tab.</w:t>
      </w:r>
    </w:p>
    <w:p w14:paraId="138E4325" w14:textId="77777777" w:rsidR="0065243A" w:rsidRDefault="0065243A" w:rsidP="000B6BA7">
      <w:pPr>
        <w:pStyle w:val="ListNumber2"/>
        <w:numPr>
          <w:ilvl w:val="0"/>
          <w:numId w:val="18"/>
        </w:numPr>
        <w:tabs>
          <w:tab w:val="clear" w:pos="720"/>
          <w:tab w:val="num" w:pos="922"/>
        </w:tabs>
        <w:ind w:left="922"/>
      </w:pPr>
      <w:r>
        <w:t>By default, new queries are private. To share a query with members of a team, click Add Team Area and select a team. To share a query with a specific user, click Add User and select the user.</w:t>
      </w:r>
    </w:p>
    <w:p w14:paraId="53B292D8" w14:textId="77777777" w:rsidR="0065243A" w:rsidRPr="00F85DF4" w:rsidRDefault="0065243A" w:rsidP="000B6BA7">
      <w:pPr>
        <w:pStyle w:val="ListNumber2"/>
        <w:numPr>
          <w:ilvl w:val="0"/>
          <w:numId w:val="18"/>
        </w:numPr>
        <w:tabs>
          <w:tab w:val="clear" w:pos="720"/>
          <w:tab w:val="num" w:pos="922"/>
        </w:tabs>
        <w:ind w:left="922"/>
      </w:pPr>
      <w:r>
        <w:t xml:space="preserve">Click the Result Layout tab. In the Result Columns section, double-click each attribute that you want to display as a column heading in the query results grid. Scroll to the Sorting area. Double-click the attribute to use for sorting the work items in the query results grid. In the Selected sort columns table, you can set the sort direction to Ascending or </w:t>
      </w:r>
      <w:r w:rsidRPr="00F85DF4">
        <w:t>Descending. The first attribute that you select is the primary sorting attribute. You can specify additional sorting attributes.</w:t>
      </w:r>
    </w:p>
    <w:p w14:paraId="04B84F59" w14:textId="77777777" w:rsidR="00975207" w:rsidRPr="00F85DF4" w:rsidRDefault="0065243A" w:rsidP="000B6BA7">
      <w:pPr>
        <w:pStyle w:val="ListNumber2"/>
        <w:numPr>
          <w:ilvl w:val="0"/>
          <w:numId w:val="18"/>
        </w:numPr>
        <w:tabs>
          <w:tab w:val="clear" w:pos="720"/>
          <w:tab w:val="num" w:pos="922"/>
        </w:tabs>
        <w:ind w:left="922"/>
      </w:pPr>
      <w:r w:rsidRPr="00F85DF4">
        <w:t>Click Save to save the query.</w:t>
      </w:r>
    </w:p>
    <w:p w14:paraId="2DC8CBDF" w14:textId="77777777" w:rsidR="00F85DF4" w:rsidRDefault="00F85DF4" w:rsidP="000B6BA7">
      <w:pPr>
        <w:pStyle w:val="ListNumber2"/>
        <w:numPr>
          <w:ilvl w:val="0"/>
          <w:numId w:val="18"/>
        </w:numPr>
        <w:tabs>
          <w:tab w:val="clear" w:pos="720"/>
          <w:tab w:val="num" w:pos="922"/>
        </w:tabs>
        <w:ind w:left="922"/>
      </w:pPr>
      <w:r>
        <w:t>To run the query, click the Run icon.</w:t>
      </w:r>
    </w:p>
    <w:p w14:paraId="0B41E8E1" w14:textId="77777777" w:rsidR="00975207" w:rsidRDefault="00F85DF4" w:rsidP="000B6BA7">
      <w:pPr>
        <w:pStyle w:val="ListNumber2"/>
        <w:numPr>
          <w:ilvl w:val="0"/>
          <w:numId w:val="18"/>
        </w:numPr>
        <w:tabs>
          <w:tab w:val="clear" w:pos="720"/>
          <w:tab w:val="num" w:pos="922"/>
        </w:tabs>
        <w:ind w:left="922"/>
        <w:rPr>
          <w:ins w:id="245" w:author="Ubbarapu Blessie Aparanjitha" w:date="2017-02-22T15:49:00Z"/>
        </w:rPr>
      </w:pPr>
      <w:r w:rsidRPr="00FD6A9F">
        <w:lastRenderedPageBreak/>
        <w:t>To create a feed for this query, click the Create RSS Subscription for this Query icon. When any work items that are selected by this query change, you will receive notifications in the Team Dashboard view.</w:t>
      </w:r>
    </w:p>
    <w:p w14:paraId="7A8FC26C" w14:textId="77777777" w:rsidR="00BF77DC" w:rsidRDefault="00BF77DC">
      <w:pPr>
        <w:pStyle w:val="ListNumber2"/>
        <w:numPr>
          <w:ilvl w:val="0"/>
          <w:numId w:val="0"/>
        </w:numPr>
        <w:ind w:left="720" w:hanging="360"/>
        <w:rPr>
          <w:ins w:id="246" w:author="Ubbarapu Blessie Aparanjitha" w:date="2017-02-22T15:49:00Z"/>
        </w:rPr>
      </w:pPr>
    </w:p>
    <w:p w14:paraId="4125DBEC" w14:textId="0C6E5D7F" w:rsidR="00C951F4" w:rsidRDefault="00F82F4D" w:rsidP="00F82F4D">
      <w:pPr>
        <w:pStyle w:val="Heading1"/>
        <w:shd w:val="clear" w:color="auto" w:fill="FFFFFF"/>
        <w:textAlignment w:val="baseline"/>
        <w:rPr>
          <w:ins w:id="247" w:author="Ubbarapu Blessie Aparanjitha" w:date="2017-03-07T16:56:00Z"/>
          <w:rStyle w:val="keyword"/>
          <w:rFonts w:ascii="Arial" w:hAnsi="Arial" w:cs="Arial"/>
          <w:color w:val="323232"/>
          <w:bdr w:val="none" w:sz="0" w:space="0" w:color="auto" w:frame="1"/>
        </w:rPr>
      </w:pPr>
      <w:bookmarkStart w:id="248" w:name="_Toc475547785"/>
      <w:ins w:id="249" w:author="Ubbarapu Blessie Aparanjitha" w:date="2017-02-22T15:49:00Z">
        <w:r>
          <w:rPr>
            <w:rStyle w:val="keyword"/>
            <w:rFonts w:ascii="Arial" w:hAnsi="Arial" w:cs="Arial"/>
            <w:color w:val="323232"/>
            <w:bdr w:val="none" w:sz="0" w:space="0" w:color="auto" w:frame="1"/>
          </w:rPr>
          <w:t>Rational Team Concert source control</w:t>
        </w:r>
      </w:ins>
      <w:bookmarkEnd w:id="248"/>
    </w:p>
    <w:p w14:paraId="3A8089FB" w14:textId="6E49045A" w:rsidR="00741161" w:rsidRDefault="00C951F4" w:rsidP="00C951F4">
      <w:pPr>
        <w:shd w:val="clear" w:color="auto" w:fill="FFFFFF"/>
        <w:spacing w:after="0" w:line="240" w:lineRule="auto"/>
        <w:textAlignment w:val="baseline"/>
        <w:rPr>
          <w:ins w:id="250" w:author="Ubbarapu Blessie Aparanjitha" w:date="2017-03-07T17:21:00Z"/>
          <w:rFonts w:ascii="Arial" w:hAnsi="Arial" w:cs="Arial"/>
          <w:color w:val="323232"/>
          <w:shd w:val="clear" w:color="auto" w:fill="FFFFFF"/>
        </w:rPr>
      </w:pPr>
      <w:ins w:id="251" w:author="Ubbarapu Blessie Aparanjitha" w:date="2017-03-07T16:56:00Z">
        <w:r>
          <w:rPr>
            <w:rStyle w:val="keyword"/>
            <w:rFonts w:ascii="Arial" w:hAnsi="Arial" w:cs="Arial"/>
            <w:color w:val="323232"/>
            <w:bdr w:val="none" w:sz="0" w:space="0" w:color="auto" w:frame="1"/>
            <w:shd w:val="clear" w:color="auto" w:fill="FFFFFF"/>
          </w:rPr>
          <w:t>Rational Team Concert source control</w:t>
        </w:r>
        <w:r>
          <w:rPr>
            <w:rStyle w:val="apple-converted-space"/>
            <w:rFonts w:ascii="Arial" w:hAnsi="Arial" w:cs="Arial"/>
            <w:color w:val="323232"/>
            <w:shd w:val="clear" w:color="auto" w:fill="FFFFFF"/>
          </w:rPr>
          <w:t> </w:t>
        </w:r>
        <w:r>
          <w:rPr>
            <w:rFonts w:ascii="Arial" w:hAnsi="Arial" w:cs="Arial"/>
            <w:color w:val="323232"/>
            <w:shd w:val="clear" w:color="auto" w:fill="FFFFFF"/>
          </w:rPr>
          <w:t>stores artifacts such as files and folders in the</w:t>
        </w:r>
        <w:r>
          <w:rPr>
            <w:rStyle w:val="apple-converted-space"/>
            <w:rFonts w:ascii="Arial" w:hAnsi="Arial" w:cs="Arial"/>
            <w:color w:val="323232"/>
            <w:shd w:val="clear" w:color="auto" w:fill="FFFFFF"/>
          </w:rPr>
          <w:t> </w:t>
        </w:r>
        <w:r>
          <w:rPr>
            <w:rStyle w:val="keyword"/>
            <w:rFonts w:ascii="Arial" w:hAnsi="Arial" w:cs="Arial"/>
            <w:color w:val="323232"/>
            <w:bdr w:val="none" w:sz="0" w:space="0" w:color="auto" w:frame="1"/>
            <w:shd w:val="clear" w:color="auto" w:fill="FFFFFF"/>
          </w:rPr>
          <w:t>Jazz repository</w:t>
        </w:r>
        <w:r>
          <w:rPr>
            <w:rFonts w:ascii="Arial" w:hAnsi="Arial" w:cs="Arial"/>
            <w:color w:val="323232"/>
            <w:shd w:val="clear" w:color="auto" w:fill="FFFFFF"/>
          </w:rPr>
          <w:t>.</w:t>
        </w:r>
      </w:ins>
      <w:ins w:id="252" w:author="Ubbarapu Blessie Aparanjitha" w:date="2017-03-07T17:17:00Z">
        <w:r w:rsidR="00741161" w:rsidRPr="00741161">
          <w:t xml:space="preserve"> </w:t>
        </w:r>
        <w:r w:rsidR="00741161" w:rsidRPr="00741161">
          <w:rPr>
            <w:rFonts w:ascii="Arial" w:hAnsi="Arial" w:cs="Arial"/>
            <w:color w:val="323232"/>
            <w:shd w:val="clear" w:color="auto" w:fill="FFFFFF"/>
          </w:rPr>
          <w:t xml:space="preserve">A software development team typically works with a large base of files that comprise the source code for a software product or system. As a team member, you can add new features or fix existing ones within this base of source code. After you build and test the code to verify that your changes are correct, you can share the changes with the rest of the team. Rational Team Concert™ source control organizes versionable </w:t>
        </w:r>
        <w:r w:rsidR="00741161">
          <w:rPr>
            <w:rFonts w:ascii="Arial" w:hAnsi="Arial" w:cs="Arial"/>
            <w:color w:val="323232"/>
            <w:shd w:val="clear" w:color="auto" w:fill="FFFFFF"/>
          </w:rPr>
          <w:t>items (files and folders) into Components and Streams, and provides W</w:t>
        </w:r>
        <w:r w:rsidR="00741161" w:rsidRPr="00741161">
          <w:rPr>
            <w:rFonts w:ascii="Arial" w:hAnsi="Arial" w:cs="Arial"/>
            <w:color w:val="323232"/>
            <w:shd w:val="clear" w:color="auto" w:fill="FFFFFF"/>
          </w:rPr>
          <w:t>orkspaces where you can view and modify file and folder contents. Together, these re</w:t>
        </w:r>
        <w:r w:rsidR="00741161">
          <w:rPr>
            <w:rFonts w:ascii="Arial" w:hAnsi="Arial" w:cs="Arial"/>
            <w:color w:val="323232"/>
            <w:shd w:val="clear" w:color="auto" w:fill="FFFFFF"/>
          </w:rPr>
          <w:t>pository objects represent the C</w:t>
        </w:r>
        <w:r w:rsidR="00741161" w:rsidRPr="00741161">
          <w:rPr>
            <w:rFonts w:ascii="Arial" w:hAnsi="Arial" w:cs="Arial"/>
            <w:color w:val="323232"/>
            <w:shd w:val="clear" w:color="auto" w:fill="FFFFFF"/>
          </w:rPr>
          <w:t>onfiguration of the system and allow any config</w:t>
        </w:r>
        <w:r w:rsidR="00741161">
          <w:rPr>
            <w:rFonts w:ascii="Arial" w:hAnsi="Arial" w:cs="Arial"/>
            <w:color w:val="323232"/>
            <w:shd w:val="clear" w:color="auto" w:fill="FFFFFF"/>
          </w:rPr>
          <w:t>uration to be retrieved, shared</w:t>
        </w:r>
        <w:r w:rsidR="00741161" w:rsidRPr="00741161">
          <w:rPr>
            <w:rFonts w:ascii="Arial" w:hAnsi="Arial" w:cs="Arial"/>
            <w:color w:val="323232"/>
            <w:shd w:val="clear" w:color="auto" w:fill="FFFFFF"/>
          </w:rPr>
          <w:t xml:space="preserve"> or built. They organize files for a team, and track and share changes so that the entire team can work simultaneously to achieve common goals.</w:t>
        </w:r>
      </w:ins>
    </w:p>
    <w:p w14:paraId="0238E4D7" w14:textId="3E548F9A" w:rsidR="00741161" w:rsidRDefault="00741161" w:rsidP="00C951F4">
      <w:pPr>
        <w:shd w:val="clear" w:color="auto" w:fill="FFFFFF"/>
        <w:spacing w:after="0" w:line="240" w:lineRule="auto"/>
        <w:textAlignment w:val="baseline"/>
        <w:rPr>
          <w:ins w:id="253" w:author="Ubbarapu Blessie Aparanjitha" w:date="2017-03-07T17:21:00Z"/>
          <w:rFonts w:ascii="Arial" w:hAnsi="Arial" w:cs="Arial"/>
          <w:color w:val="323232"/>
          <w:shd w:val="clear" w:color="auto" w:fill="FFFFFF"/>
        </w:rPr>
      </w:pPr>
    </w:p>
    <w:p w14:paraId="2E018F20" w14:textId="77777777" w:rsidR="00C7491A" w:rsidRDefault="00741161" w:rsidP="00741161">
      <w:pPr>
        <w:shd w:val="clear" w:color="auto" w:fill="FFFFFF"/>
        <w:spacing w:after="0" w:line="240" w:lineRule="auto"/>
        <w:textAlignment w:val="baseline"/>
        <w:rPr>
          <w:ins w:id="254" w:author="Ubbarapu Blessie Aparanjitha" w:date="2017-03-07T17:33:00Z"/>
          <w:rFonts w:ascii="Arial" w:eastAsia="Times New Roman" w:hAnsi="Arial" w:cs="Arial"/>
          <w:color w:val="323232"/>
          <w:szCs w:val="24"/>
        </w:rPr>
      </w:pPr>
      <w:ins w:id="255" w:author="Ubbarapu Blessie Aparanjitha" w:date="2017-03-07T17:21:00Z">
        <w:r>
          <w:rPr>
            <w:rFonts w:ascii="Arial" w:eastAsia="Times New Roman" w:hAnsi="Arial" w:cs="Arial"/>
            <w:b/>
            <w:szCs w:val="24"/>
            <w:bdr w:val="none" w:sz="0" w:space="0" w:color="auto" w:frame="1"/>
          </w:rPr>
          <w:t>Change S</w:t>
        </w:r>
        <w:r w:rsidRPr="00B160A8">
          <w:rPr>
            <w:rFonts w:ascii="Arial" w:eastAsia="Times New Roman" w:hAnsi="Arial" w:cs="Arial"/>
            <w:b/>
            <w:szCs w:val="24"/>
            <w:bdr w:val="none" w:sz="0" w:space="0" w:color="auto" w:frame="1"/>
          </w:rPr>
          <w:t>et</w:t>
        </w:r>
        <w:r>
          <w:rPr>
            <w:rFonts w:ascii="Arial" w:eastAsia="Times New Roman" w:hAnsi="Arial" w:cs="Arial"/>
            <w:b/>
            <w:bCs/>
            <w:color w:val="666666"/>
            <w:szCs w:val="24"/>
          </w:rPr>
          <w:t xml:space="preserve">: </w:t>
        </w:r>
        <w:r w:rsidRPr="00B160A8">
          <w:rPr>
            <w:rFonts w:ascii="Arial" w:eastAsia="Times New Roman" w:hAnsi="Arial" w:cs="Arial"/>
            <w:color w:val="323232"/>
            <w:szCs w:val="24"/>
          </w:rPr>
          <w:t>A change set is a collection of file or directory changes that are grouped together to form a single unit. It is this complete unit</w:t>
        </w:r>
      </w:ins>
      <w:ins w:id="256" w:author="Ubbarapu Blessie Aparanjitha" w:date="2017-03-07T17:30:00Z">
        <w:r w:rsidR="008A6238">
          <w:rPr>
            <w:rFonts w:ascii="Arial" w:eastAsia="Times New Roman" w:hAnsi="Arial" w:cs="Arial"/>
            <w:color w:val="323232"/>
            <w:szCs w:val="24"/>
          </w:rPr>
          <w:t>,</w:t>
        </w:r>
      </w:ins>
      <w:ins w:id="257" w:author="Ubbarapu Blessie Aparanjitha" w:date="2017-03-07T17:21:00Z">
        <w:r w:rsidR="003824B2">
          <w:rPr>
            <w:rFonts w:ascii="Arial" w:eastAsia="Times New Roman" w:hAnsi="Arial" w:cs="Arial"/>
            <w:color w:val="323232"/>
            <w:szCs w:val="24"/>
          </w:rPr>
          <w:t xml:space="preserve"> that is committed to a single C</w:t>
        </w:r>
        <w:r w:rsidR="008A6238">
          <w:rPr>
            <w:rFonts w:ascii="Arial" w:eastAsia="Times New Roman" w:hAnsi="Arial" w:cs="Arial"/>
            <w:color w:val="323232"/>
            <w:szCs w:val="24"/>
          </w:rPr>
          <w:t>omponent and associated with Work I</w:t>
        </w:r>
        <w:r w:rsidRPr="00B160A8">
          <w:rPr>
            <w:rFonts w:ascii="Arial" w:eastAsia="Times New Roman" w:hAnsi="Arial" w:cs="Arial"/>
            <w:color w:val="323232"/>
            <w:szCs w:val="24"/>
          </w:rPr>
          <w:t>tem(s). Ch</w:t>
        </w:r>
        <w:r>
          <w:rPr>
            <w:rFonts w:ascii="Arial" w:eastAsia="Times New Roman" w:hAnsi="Arial" w:cs="Arial"/>
            <w:color w:val="323232"/>
            <w:szCs w:val="24"/>
          </w:rPr>
          <w:t>ange sets are created when you Check-in changes from your Local W</w:t>
        </w:r>
        <w:r w:rsidRPr="00B160A8">
          <w:rPr>
            <w:rFonts w:ascii="Arial" w:eastAsia="Times New Roman" w:hAnsi="Arial" w:cs="Arial"/>
            <w:color w:val="323232"/>
            <w:szCs w:val="24"/>
          </w:rPr>
          <w:t>orkspace</w:t>
        </w:r>
      </w:ins>
      <w:ins w:id="258" w:author="Ubbarapu Blessie Aparanjitha" w:date="2017-03-07T17:22:00Z">
        <w:r>
          <w:rPr>
            <w:rFonts w:ascii="Arial" w:eastAsia="Times New Roman" w:hAnsi="Arial" w:cs="Arial"/>
            <w:color w:val="323232"/>
            <w:szCs w:val="24"/>
          </w:rPr>
          <w:t>(Sandbox)</w:t>
        </w:r>
      </w:ins>
      <w:ins w:id="259" w:author="Ubbarapu Blessie Aparanjitha" w:date="2017-03-07T17:21:00Z">
        <w:r>
          <w:rPr>
            <w:rFonts w:ascii="Arial" w:eastAsia="Times New Roman" w:hAnsi="Arial" w:cs="Arial"/>
            <w:color w:val="323232"/>
            <w:szCs w:val="24"/>
          </w:rPr>
          <w:t xml:space="preserve"> into a Repository W</w:t>
        </w:r>
        <w:r w:rsidRPr="00B160A8">
          <w:rPr>
            <w:rFonts w:ascii="Arial" w:eastAsia="Times New Roman" w:hAnsi="Arial" w:cs="Arial"/>
            <w:color w:val="323232"/>
            <w:szCs w:val="24"/>
          </w:rPr>
          <w:t>orkspace.</w:t>
        </w:r>
      </w:ins>
    </w:p>
    <w:p w14:paraId="19F2A38F" w14:textId="44E3B2AF" w:rsidR="005747AD" w:rsidRDefault="00C7491A" w:rsidP="004F5772">
      <w:pPr>
        <w:shd w:val="clear" w:color="auto" w:fill="FFFFFF"/>
        <w:spacing w:after="0" w:line="240" w:lineRule="auto"/>
        <w:textAlignment w:val="baseline"/>
        <w:rPr>
          <w:ins w:id="260" w:author="Ubbarapu Blessie Aparanjitha" w:date="2017-03-07T17:54:00Z"/>
          <w:rFonts w:ascii="Arial" w:eastAsia="Times New Roman" w:hAnsi="Arial" w:cs="Arial"/>
          <w:color w:val="323232"/>
          <w:szCs w:val="24"/>
        </w:rPr>
      </w:pPr>
      <w:ins w:id="261" w:author="Ubbarapu Blessie Aparanjitha" w:date="2017-03-07T17:33:00Z">
        <w:r w:rsidRPr="00C7491A">
          <w:rPr>
            <w:rFonts w:ascii="Arial" w:eastAsia="Times New Roman" w:hAnsi="Arial" w:cs="Arial"/>
            <w:color w:val="323232"/>
            <w:szCs w:val="24"/>
            <w:rPrChange w:id="262" w:author="Ubbarapu Blessie Aparanjitha" w:date="2017-03-07T17:34:00Z">
              <w:rPr>
                <w:rFonts w:ascii="Arial" w:eastAsia="Times New Roman" w:hAnsi="Arial" w:cs="Arial"/>
                <w:color w:val="323232"/>
                <w:sz w:val="24"/>
                <w:szCs w:val="24"/>
              </w:rPr>
            </w:rPrChange>
          </w:rPr>
          <w:t>By compari</w:t>
        </w:r>
        <w:r>
          <w:rPr>
            <w:rFonts w:ascii="Arial" w:eastAsia="Times New Roman" w:hAnsi="Arial" w:cs="Arial"/>
            <w:color w:val="323232"/>
            <w:szCs w:val="24"/>
            <w:rPrChange w:id="263" w:author="Ubbarapu Blessie Aparanjitha" w:date="2017-03-07T17:34:00Z">
              <w:rPr>
                <w:rFonts w:ascii="Arial" w:eastAsia="Times New Roman" w:hAnsi="Arial" w:cs="Arial"/>
                <w:color w:val="323232"/>
                <w:szCs w:val="24"/>
              </w:rPr>
            </w:rPrChange>
          </w:rPr>
          <w:t>ng the differences between the Stream and the Repository W</w:t>
        </w:r>
        <w:r w:rsidRPr="00C7491A">
          <w:rPr>
            <w:rFonts w:ascii="Arial" w:eastAsia="Times New Roman" w:hAnsi="Arial" w:cs="Arial"/>
            <w:color w:val="323232"/>
            <w:szCs w:val="24"/>
            <w:rPrChange w:id="264" w:author="Ubbarapu Blessie Aparanjitha" w:date="2017-03-07T17:34:00Z">
              <w:rPr>
                <w:rFonts w:ascii="Arial" w:eastAsia="Times New Roman" w:hAnsi="Arial" w:cs="Arial"/>
                <w:color w:val="323232"/>
                <w:sz w:val="24"/>
                <w:szCs w:val="24"/>
              </w:rPr>
            </w:rPrChange>
          </w:rPr>
          <w:t>orkspace configuratio</w:t>
        </w:r>
        <w:r>
          <w:rPr>
            <w:rFonts w:ascii="Arial" w:eastAsia="Times New Roman" w:hAnsi="Arial" w:cs="Arial"/>
            <w:color w:val="323232"/>
            <w:szCs w:val="24"/>
            <w:rPrChange w:id="265" w:author="Ubbarapu Blessie Aparanjitha" w:date="2017-03-07T17:34:00Z">
              <w:rPr>
                <w:rFonts w:ascii="Arial" w:eastAsia="Times New Roman" w:hAnsi="Arial" w:cs="Arial"/>
                <w:color w:val="323232"/>
                <w:szCs w:val="24"/>
              </w:rPr>
            </w:rPrChange>
          </w:rPr>
          <w:t>n rules, the system identifies Change S</w:t>
        </w:r>
        <w:r w:rsidRPr="00C7491A">
          <w:rPr>
            <w:rFonts w:ascii="Arial" w:eastAsia="Times New Roman" w:hAnsi="Arial" w:cs="Arial"/>
            <w:color w:val="323232"/>
            <w:szCs w:val="24"/>
            <w:rPrChange w:id="266" w:author="Ubbarapu Blessie Aparanjitha" w:date="2017-03-07T17:34:00Z">
              <w:rPr>
                <w:rFonts w:ascii="Arial" w:eastAsia="Times New Roman" w:hAnsi="Arial" w:cs="Arial"/>
                <w:color w:val="323232"/>
                <w:sz w:val="24"/>
                <w:szCs w:val="24"/>
              </w:rPr>
            </w:rPrChange>
          </w:rPr>
          <w:t xml:space="preserve">ets that users must </w:t>
        </w:r>
      </w:ins>
      <w:ins w:id="267" w:author="Ubbarapu Blessie Aparanjitha" w:date="2017-03-07T17:34:00Z">
        <w:r>
          <w:rPr>
            <w:rFonts w:ascii="Arial" w:eastAsia="Times New Roman" w:hAnsi="Arial" w:cs="Arial"/>
            <w:color w:val="323232"/>
            <w:szCs w:val="24"/>
          </w:rPr>
          <w:t xml:space="preserve">deliver to Stream or </w:t>
        </w:r>
      </w:ins>
      <w:ins w:id="268" w:author="Ubbarapu Blessie Aparanjitha" w:date="2017-03-07T17:33:00Z">
        <w:r>
          <w:rPr>
            <w:rFonts w:ascii="Arial" w:eastAsia="Times New Roman" w:hAnsi="Arial" w:cs="Arial"/>
            <w:color w:val="323232"/>
            <w:szCs w:val="24"/>
            <w:rPrChange w:id="269" w:author="Ubbarapu Blessie Aparanjitha" w:date="2017-03-07T17:34:00Z">
              <w:rPr>
                <w:rFonts w:ascii="Arial" w:eastAsia="Times New Roman" w:hAnsi="Arial" w:cs="Arial"/>
                <w:color w:val="323232"/>
                <w:szCs w:val="24"/>
              </w:rPr>
            </w:rPrChange>
          </w:rPr>
          <w:t>accept into their Repository W</w:t>
        </w:r>
        <w:r w:rsidRPr="00C7491A">
          <w:rPr>
            <w:rFonts w:ascii="Arial" w:eastAsia="Times New Roman" w:hAnsi="Arial" w:cs="Arial"/>
            <w:color w:val="323232"/>
            <w:szCs w:val="24"/>
            <w:rPrChange w:id="270" w:author="Ubbarapu Blessie Aparanjitha" w:date="2017-03-07T17:34:00Z">
              <w:rPr>
                <w:rFonts w:ascii="Arial" w:eastAsia="Times New Roman" w:hAnsi="Arial" w:cs="Arial"/>
                <w:color w:val="323232"/>
                <w:sz w:val="24"/>
                <w:szCs w:val="24"/>
              </w:rPr>
            </w:rPrChange>
          </w:rPr>
          <w:t>orkspace to mai</w:t>
        </w:r>
        <w:r w:rsidR="00F06FC0">
          <w:rPr>
            <w:rFonts w:ascii="Arial" w:eastAsia="Times New Roman" w:hAnsi="Arial" w:cs="Arial"/>
            <w:color w:val="323232"/>
            <w:szCs w:val="24"/>
            <w:rPrChange w:id="271" w:author="Ubbarapu Blessie Aparanjitha" w:date="2017-03-07T17:34:00Z">
              <w:rPr>
                <w:rFonts w:ascii="Arial" w:eastAsia="Times New Roman" w:hAnsi="Arial" w:cs="Arial"/>
                <w:color w:val="323232"/>
                <w:szCs w:val="24"/>
              </w:rPr>
            </w:rPrChange>
          </w:rPr>
          <w:t>ntain synchronization with the S</w:t>
        </w:r>
        <w:r w:rsidRPr="00C7491A">
          <w:rPr>
            <w:rFonts w:ascii="Arial" w:eastAsia="Times New Roman" w:hAnsi="Arial" w:cs="Arial"/>
            <w:color w:val="323232"/>
            <w:szCs w:val="24"/>
            <w:rPrChange w:id="272" w:author="Ubbarapu Blessie Aparanjitha" w:date="2017-03-07T17:34:00Z">
              <w:rPr>
                <w:rFonts w:ascii="Arial" w:eastAsia="Times New Roman" w:hAnsi="Arial" w:cs="Arial"/>
                <w:color w:val="323232"/>
                <w:sz w:val="24"/>
                <w:szCs w:val="24"/>
              </w:rPr>
            </w:rPrChange>
          </w:rPr>
          <w:t>tream.</w:t>
        </w:r>
      </w:ins>
      <w:ins w:id="273" w:author="Ubbarapu Blessie Aparanjitha" w:date="2017-03-07T17:58:00Z">
        <w:r w:rsidR="004F5772">
          <w:rPr>
            <w:rFonts w:ascii="Arial" w:eastAsia="Times New Roman" w:hAnsi="Arial" w:cs="Arial"/>
            <w:color w:val="323232"/>
            <w:szCs w:val="24"/>
          </w:rPr>
          <w:t xml:space="preserve"> </w:t>
        </w:r>
        <w:r w:rsidR="004F5772" w:rsidRPr="00B160A8">
          <w:rPr>
            <w:rFonts w:ascii="Arial" w:eastAsia="Times New Roman" w:hAnsi="Arial" w:cs="Arial"/>
            <w:color w:val="323232"/>
            <w:szCs w:val="24"/>
          </w:rPr>
          <w:t>As new change sets are delivered, the Stream configuration updates to reflect its evolution.</w:t>
        </w:r>
      </w:ins>
    </w:p>
    <w:p w14:paraId="2D31EA0F" w14:textId="77777777" w:rsidR="005D317C" w:rsidRDefault="005D317C" w:rsidP="00741161">
      <w:pPr>
        <w:shd w:val="clear" w:color="auto" w:fill="FFFFFF"/>
        <w:spacing w:after="0" w:line="240" w:lineRule="auto"/>
        <w:textAlignment w:val="baseline"/>
        <w:rPr>
          <w:ins w:id="274" w:author="Ubbarapu Blessie Aparanjitha" w:date="2017-03-07T17:53:00Z"/>
          <w:rFonts w:ascii="Arial" w:eastAsia="Times New Roman" w:hAnsi="Arial" w:cs="Arial"/>
          <w:color w:val="323232"/>
          <w:szCs w:val="24"/>
        </w:rPr>
      </w:pPr>
    </w:p>
    <w:p w14:paraId="1FAF9247" w14:textId="24623055" w:rsidR="005D317C" w:rsidRPr="005D317C" w:rsidRDefault="005D317C" w:rsidP="005D317C">
      <w:pPr>
        <w:shd w:val="clear" w:color="auto" w:fill="FFFFFF"/>
        <w:spacing w:after="0" w:line="240" w:lineRule="auto"/>
        <w:textAlignment w:val="baseline"/>
        <w:rPr>
          <w:ins w:id="275" w:author="Ubbarapu Blessie Aparanjitha" w:date="2017-03-07T17:53:00Z"/>
          <w:rFonts w:ascii="Arial" w:eastAsia="Times New Roman" w:hAnsi="Arial" w:cs="Arial"/>
          <w:color w:val="323232"/>
          <w:szCs w:val="24"/>
        </w:rPr>
      </w:pPr>
      <w:ins w:id="276" w:author="Ubbarapu Blessie Aparanjitha" w:date="2017-03-07T17:53:00Z">
        <w:r>
          <w:rPr>
            <w:rFonts w:ascii="Arial" w:eastAsia="Times New Roman" w:hAnsi="Arial" w:cs="Arial"/>
            <w:b/>
            <w:color w:val="323232"/>
            <w:szCs w:val="24"/>
            <w:rPrChange w:id="277" w:author="Ubbarapu Blessie Aparanjitha" w:date="2017-03-07T17:53:00Z">
              <w:rPr>
                <w:rFonts w:ascii="Arial" w:eastAsia="Times New Roman" w:hAnsi="Arial" w:cs="Arial"/>
                <w:b/>
                <w:color w:val="323232"/>
                <w:szCs w:val="24"/>
              </w:rPr>
            </w:rPrChange>
          </w:rPr>
          <w:t>Incoming Change S</w:t>
        </w:r>
        <w:r w:rsidRPr="005D317C">
          <w:rPr>
            <w:rFonts w:ascii="Arial" w:eastAsia="Times New Roman" w:hAnsi="Arial" w:cs="Arial"/>
            <w:b/>
            <w:color w:val="323232"/>
            <w:szCs w:val="24"/>
            <w:rPrChange w:id="278" w:author="Ubbarapu Blessie Aparanjitha" w:date="2017-03-07T17:53:00Z">
              <w:rPr>
                <w:rFonts w:ascii="Arial" w:eastAsia="Times New Roman" w:hAnsi="Arial" w:cs="Arial"/>
                <w:color w:val="323232"/>
                <w:szCs w:val="24"/>
              </w:rPr>
            </w:rPrChange>
          </w:rPr>
          <w:t>ets</w:t>
        </w:r>
        <w:r>
          <w:rPr>
            <w:rFonts w:ascii="Arial" w:eastAsia="Times New Roman" w:hAnsi="Arial" w:cs="Arial"/>
            <w:b/>
            <w:color w:val="323232"/>
            <w:szCs w:val="24"/>
          </w:rPr>
          <w:t xml:space="preserve">: </w:t>
        </w:r>
        <w:r>
          <w:rPr>
            <w:rFonts w:ascii="Arial" w:eastAsia="Times New Roman" w:hAnsi="Arial" w:cs="Arial"/>
            <w:color w:val="323232"/>
            <w:szCs w:val="24"/>
          </w:rPr>
          <w:t>A Change S</w:t>
        </w:r>
        <w:r w:rsidRPr="005D317C">
          <w:rPr>
            <w:rFonts w:ascii="Arial" w:eastAsia="Times New Roman" w:hAnsi="Arial" w:cs="Arial"/>
            <w:color w:val="323232"/>
            <w:szCs w:val="24"/>
          </w:rPr>
          <w:t>et is classified as incoming whe</w:t>
        </w:r>
        <w:r>
          <w:rPr>
            <w:rFonts w:ascii="Arial" w:eastAsia="Times New Roman" w:hAnsi="Arial" w:cs="Arial"/>
            <w:color w:val="323232"/>
            <w:szCs w:val="24"/>
          </w:rPr>
          <w:t>n it is present in a workspace Flow T</w:t>
        </w:r>
        <w:r w:rsidRPr="005D317C">
          <w:rPr>
            <w:rFonts w:ascii="Arial" w:eastAsia="Times New Roman" w:hAnsi="Arial" w:cs="Arial"/>
            <w:color w:val="323232"/>
            <w:szCs w:val="24"/>
          </w:rPr>
          <w:t>a</w:t>
        </w:r>
        <w:r>
          <w:rPr>
            <w:rFonts w:ascii="Arial" w:eastAsia="Times New Roman" w:hAnsi="Arial" w:cs="Arial"/>
            <w:color w:val="323232"/>
            <w:szCs w:val="24"/>
          </w:rPr>
          <w:t>rget but not in the W</w:t>
        </w:r>
        <w:r w:rsidRPr="005D317C">
          <w:rPr>
            <w:rFonts w:ascii="Arial" w:eastAsia="Times New Roman" w:hAnsi="Arial" w:cs="Arial"/>
            <w:color w:val="323232"/>
            <w:szCs w:val="24"/>
          </w:rPr>
          <w:t>orkspace itself.</w:t>
        </w:r>
        <w:r>
          <w:rPr>
            <w:rFonts w:ascii="Arial" w:eastAsia="Times New Roman" w:hAnsi="Arial" w:cs="Arial"/>
            <w:color w:val="323232"/>
            <w:szCs w:val="24"/>
          </w:rPr>
          <w:t xml:space="preserve"> </w:t>
        </w:r>
        <w:r w:rsidRPr="005D317C">
          <w:rPr>
            <w:rFonts w:ascii="Arial" w:eastAsia="Times New Roman" w:hAnsi="Arial" w:cs="Arial"/>
            <w:color w:val="323232"/>
            <w:szCs w:val="24"/>
          </w:rPr>
          <w:t xml:space="preserve">In the </w:t>
        </w:r>
        <w:r>
          <w:rPr>
            <w:rFonts w:ascii="Arial" w:eastAsia="Times New Roman" w:hAnsi="Arial" w:cs="Arial"/>
            <w:color w:val="323232"/>
            <w:szCs w:val="24"/>
          </w:rPr>
          <w:t>Pending Changes view, incoming Change S</w:t>
        </w:r>
        <w:r w:rsidRPr="005D317C">
          <w:rPr>
            <w:rFonts w:ascii="Arial" w:eastAsia="Times New Roman" w:hAnsi="Arial" w:cs="Arial"/>
            <w:color w:val="323232"/>
            <w:szCs w:val="24"/>
          </w:rPr>
          <w:t xml:space="preserve">ets are visible </w:t>
        </w:r>
        <w:r>
          <w:rPr>
            <w:rFonts w:ascii="Arial" w:eastAsia="Times New Roman" w:hAnsi="Arial" w:cs="Arial"/>
            <w:color w:val="323232"/>
            <w:szCs w:val="24"/>
          </w:rPr>
          <w:t>in the Incoming folder for the C</w:t>
        </w:r>
        <w:r w:rsidRPr="005D317C">
          <w:rPr>
            <w:rFonts w:ascii="Arial" w:eastAsia="Times New Roman" w:hAnsi="Arial" w:cs="Arial"/>
            <w:color w:val="323232"/>
            <w:szCs w:val="24"/>
          </w:rPr>
          <w:t>ompone</w:t>
        </w:r>
        <w:r>
          <w:rPr>
            <w:rFonts w:ascii="Arial" w:eastAsia="Times New Roman" w:hAnsi="Arial" w:cs="Arial"/>
            <w:color w:val="323232"/>
            <w:szCs w:val="24"/>
          </w:rPr>
          <w:t>nt. You can accept an incoming Change Set to add it to your Repository Workspace and load it into your S</w:t>
        </w:r>
        <w:r w:rsidRPr="005D317C">
          <w:rPr>
            <w:rFonts w:ascii="Arial" w:eastAsia="Times New Roman" w:hAnsi="Arial" w:cs="Arial"/>
            <w:color w:val="323232"/>
            <w:szCs w:val="24"/>
          </w:rPr>
          <w:t>andbox.</w:t>
        </w:r>
      </w:ins>
    </w:p>
    <w:p w14:paraId="2B6480A6" w14:textId="3126A477" w:rsidR="005D317C" w:rsidRDefault="005D317C" w:rsidP="005D317C">
      <w:pPr>
        <w:shd w:val="clear" w:color="auto" w:fill="FFFFFF"/>
        <w:spacing w:after="0" w:line="240" w:lineRule="auto"/>
        <w:textAlignment w:val="baseline"/>
        <w:rPr>
          <w:ins w:id="279" w:author="Ubbarapu Blessie Aparanjitha" w:date="2017-03-07T17:55:00Z"/>
          <w:rFonts w:ascii="Arial" w:eastAsia="Times New Roman" w:hAnsi="Arial" w:cs="Arial"/>
          <w:color w:val="323232"/>
          <w:szCs w:val="24"/>
        </w:rPr>
      </w:pPr>
      <w:ins w:id="280" w:author="Ubbarapu Blessie Aparanjitha" w:date="2017-03-07T17:53:00Z">
        <w:r w:rsidRPr="005D317C">
          <w:rPr>
            <w:rFonts w:ascii="Arial" w:eastAsia="Times New Roman" w:hAnsi="Arial" w:cs="Arial"/>
            <w:color w:val="323232"/>
            <w:szCs w:val="24"/>
          </w:rPr>
          <w:t>If an accepted change is causing problems in your workspace, you can discard it. T</w:t>
        </w:r>
        <w:r w:rsidR="00A627FC">
          <w:rPr>
            <w:rFonts w:ascii="Arial" w:eastAsia="Times New Roman" w:hAnsi="Arial" w:cs="Arial"/>
            <w:color w:val="323232"/>
            <w:szCs w:val="24"/>
          </w:rPr>
          <w:t>his action unloads it from the Sandbox, removes it from the Repository W</w:t>
        </w:r>
        <w:r w:rsidRPr="005D317C">
          <w:rPr>
            <w:rFonts w:ascii="Arial" w:eastAsia="Times New Roman" w:hAnsi="Arial" w:cs="Arial"/>
            <w:color w:val="323232"/>
            <w:szCs w:val="24"/>
          </w:rPr>
          <w:t xml:space="preserve">orkspace, and returns it to the Incoming folder, effectively undoing the accept operation that added it to </w:t>
        </w:r>
        <w:r w:rsidR="00A627FC">
          <w:rPr>
            <w:rFonts w:ascii="Arial" w:eastAsia="Times New Roman" w:hAnsi="Arial" w:cs="Arial"/>
            <w:color w:val="323232"/>
            <w:szCs w:val="24"/>
          </w:rPr>
          <w:t>your W</w:t>
        </w:r>
        <w:r w:rsidRPr="005D317C">
          <w:rPr>
            <w:rFonts w:ascii="Arial" w:eastAsia="Times New Roman" w:hAnsi="Arial" w:cs="Arial"/>
            <w:color w:val="323232"/>
            <w:szCs w:val="24"/>
          </w:rPr>
          <w:t>orkspace.</w:t>
        </w:r>
      </w:ins>
    </w:p>
    <w:p w14:paraId="328026DC" w14:textId="7BE08A5D" w:rsidR="00EF3FF1" w:rsidRDefault="00EF3FF1" w:rsidP="005D317C">
      <w:pPr>
        <w:shd w:val="clear" w:color="auto" w:fill="FFFFFF"/>
        <w:spacing w:after="0" w:line="240" w:lineRule="auto"/>
        <w:textAlignment w:val="baseline"/>
        <w:rPr>
          <w:ins w:id="281" w:author="Ubbarapu Blessie Aparanjitha" w:date="2017-03-07T17:55:00Z"/>
          <w:rFonts w:ascii="Arial" w:eastAsia="Times New Roman" w:hAnsi="Arial" w:cs="Arial"/>
          <w:color w:val="323232"/>
          <w:szCs w:val="24"/>
        </w:rPr>
      </w:pPr>
    </w:p>
    <w:p w14:paraId="65C1B25A" w14:textId="47F72F42" w:rsidR="00EF3FF1" w:rsidRDefault="00EF3FF1" w:rsidP="00EF3FF1">
      <w:pPr>
        <w:shd w:val="clear" w:color="auto" w:fill="FFFFFF"/>
        <w:spacing w:after="0" w:line="240" w:lineRule="auto"/>
        <w:textAlignment w:val="baseline"/>
        <w:rPr>
          <w:ins w:id="282" w:author="Ubbarapu Blessie Aparanjitha" w:date="2017-03-07T17:58:00Z"/>
          <w:rFonts w:ascii="Arial" w:eastAsia="Times New Roman" w:hAnsi="Arial" w:cs="Arial"/>
          <w:color w:val="323232"/>
          <w:szCs w:val="24"/>
        </w:rPr>
      </w:pPr>
      <w:ins w:id="283" w:author="Ubbarapu Blessie Aparanjitha" w:date="2017-03-07T17:55:00Z">
        <w:r w:rsidRPr="00EF3FF1">
          <w:rPr>
            <w:rFonts w:ascii="Arial" w:eastAsia="Times New Roman" w:hAnsi="Arial" w:cs="Arial"/>
            <w:b/>
            <w:color w:val="323232"/>
            <w:szCs w:val="24"/>
            <w:rPrChange w:id="284" w:author="Ubbarapu Blessie Aparanjitha" w:date="2017-03-07T17:55:00Z">
              <w:rPr>
                <w:rFonts w:ascii="Arial" w:eastAsia="Times New Roman" w:hAnsi="Arial" w:cs="Arial"/>
                <w:color w:val="323232"/>
                <w:szCs w:val="24"/>
              </w:rPr>
            </w:rPrChange>
          </w:rPr>
          <w:t>Outgoing change sets</w:t>
        </w:r>
        <w:r>
          <w:rPr>
            <w:rFonts w:ascii="Arial" w:eastAsia="Times New Roman" w:hAnsi="Arial" w:cs="Arial"/>
            <w:b/>
            <w:color w:val="323232"/>
            <w:szCs w:val="24"/>
          </w:rPr>
          <w:t xml:space="preserve">: </w:t>
        </w:r>
        <w:r w:rsidRPr="00EF3FF1">
          <w:rPr>
            <w:rFonts w:ascii="Arial" w:eastAsia="Times New Roman" w:hAnsi="Arial" w:cs="Arial"/>
            <w:color w:val="323232"/>
            <w:szCs w:val="24"/>
          </w:rPr>
          <w:t>A change set is classified as ou</w:t>
        </w:r>
        <w:r>
          <w:rPr>
            <w:rFonts w:ascii="Arial" w:eastAsia="Times New Roman" w:hAnsi="Arial" w:cs="Arial"/>
            <w:color w:val="323232"/>
            <w:szCs w:val="24"/>
          </w:rPr>
          <w:t>tgoing when it is present in a W</w:t>
        </w:r>
        <w:r w:rsidRPr="00EF3FF1">
          <w:rPr>
            <w:rFonts w:ascii="Arial" w:eastAsia="Times New Roman" w:hAnsi="Arial" w:cs="Arial"/>
            <w:color w:val="323232"/>
            <w:szCs w:val="24"/>
          </w:rPr>
          <w:t>orkspace</w:t>
        </w:r>
        <w:r>
          <w:rPr>
            <w:rFonts w:ascii="Arial" w:eastAsia="Times New Roman" w:hAnsi="Arial" w:cs="Arial"/>
            <w:color w:val="323232"/>
            <w:szCs w:val="24"/>
          </w:rPr>
          <w:t xml:space="preserve"> but not in one or more of its Flow T</w:t>
        </w:r>
        <w:r w:rsidRPr="00EF3FF1">
          <w:rPr>
            <w:rFonts w:ascii="Arial" w:eastAsia="Times New Roman" w:hAnsi="Arial" w:cs="Arial"/>
            <w:color w:val="323232"/>
            <w:szCs w:val="24"/>
          </w:rPr>
          <w:t>argets.</w:t>
        </w:r>
      </w:ins>
      <w:ins w:id="285" w:author="Ubbarapu Blessie Aparanjitha" w:date="2017-03-07T17:56:00Z">
        <w:r>
          <w:rPr>
            <w:rFonts w:ascii="Arial" w:eastAsia="Times New Roman" w:hAnsi="Arial" w:cs="Arial"/>
            <w:color w:val="323232"/>
            <w:szCs w:val="24"/>
          </w:rPr>
          <w:t xml:space="preserve"> </w:t>
        </w:r>
      </w:ins>
      <w:ins w:id="286" w:author="Ubbarapu Blessie Aparanjitha" w:date="2017-03-07T17:55:00Z">
        <w:r w:rsidRPr="00EF3FF1">
          <w:rPr>
            <w:rFonts w:ascii="Arial" w:eastAsia="Times New Roman" w:hAnsi="Arial" w:cs="Arial"/>
            <w:color w:val="323232"/>
            <w:szCs w:val="24"/>
          </w:rPr>
          <w:t xml:space="preserve">In the </w:t>
        </w:r>
        <w:r>
          <w:rPr>
            <w:rFonts w:ascii="Arial" w:eastAsia="Times New Roman" w:hAnsi="Arial" w:cs="Arial"/>
            <w:color w:val="323232"/>
            <w:szCs w:val="24"/>
          </w:rPr>
          <w:t>Pending Changes view, outgoing Change S</w:t>
        </w:r>
        <w:r w:rsidRPr="00EF3FF1">
          <w:rPr>
            <w:rFonts w:ascii="Arial" w:eastAsia="Times New Roman" w:hAnsi="Arial" w:cs="Arial"/>
            <w:color w:val="323232"/>
            <w:szCs w:val="24"/>
          </w:rPr>
          <w:t>ets are visibl</w:t>
        </w:r>
        <w:r>
          <w:rPr>
            <w:rFonts w:ascii="Arial" w:eastAsia="Times New Roman" w:hAnsi="Arial" w:cs="Arial"/>
            <w:color w:val="323232"/>
            <w:szCs w:val="24"/>
          </w:rPr>
          <w:t>e in the Outgoing folder for a C</w:t>
        </w:r>
        <w:r w:rsidRPr="00EF3FF1">
          <w:rPr>
            <w:rFonts w:ascii="Arial" w:eastAsia="Times New Roman" w:hAnsi="Arial" w:cs="Arial"/>
            <w:color w:val="323232"/>
            <w:szCs w:val="24"/>
          </w:rPr>
          <w:t>omponent</w:t>
        </w:r>
      </w:ins>
      <w:ins w:id="287" w:author="Ubbarapu Blessie Aparanjitha" w:date="2017-03-07T17:56:00Z">
        <w:r>
          <w:rPr>
            <w:rFonts w:ascii="Arial" w:eastAsia="Times New Roman" w:hAnsi="Arial" w:cs="Arial"/>
            <w:color w:val="323232"/>
            <w:szCs w:val="24"/>
          </w:rPr>
          <w:t>.</w:t>
        </w:r>
      </w:ins>
    </w:p>
    <w:p w14:paraId="70DCCB1E" w14:textId="77777777" w:rsidR="003B20F6" w:rsidRPr="00EF3FF1" w:rsidRDefault="003B20F6" w:rsidP="00EF3FF1">
      <w:pPr>
        <w:shd w:val="clear" w:color="auto" w:fill="FFFFFF"/>
        <w:spacing w:after="0" w:line="240" w:lineRule="auto"/>
        <w:textAlignment w:val="baseline"/>
        <w:rPr>
          <w:ins w:id="288" w:author="Ubbarapu Blessie Aparanjitha" w:date="2017-03-07T17:55:00Z"/>
          <w:rFonts w:ascii="Arial" w:eastAsia="Times New Roman" w:hAnsi="Arial" w:cs="Arial"/>
          <w:color w:val="323232"/>
          <w:szCs w:val="24"/>
        </w:rPr>
      </w:pPr>
    </w:p>
    <w:p w14:paraId="6A1932AF" w14:textId="77777777" w:rsidR="006842B9" w:rsidRDefault="006842B9" w:rsidP="00741161">
      <w:pPr>
        <w:shd w:val="clear" w:color="auto" w:fill="FFFFFF"/>
        <w:spacing w:after="0" w:line="240" w:lineRule="auto"/>
        <w:textAlignment w:val="baseline"/>
        <w:rPr>
          <w:ins w:id="289" w:author="Ubbarapu Blessie Aparanjitha" w:date="2017-03-07T17:42:00Z"/>
          <w:rFonts w:ascii="Arial" w:eastAsia="Times New Roman" w:hAnsi="Arial" w:cs="Arial"/>
          <w:color w:val="323232"/>
          <w:szCs w:val="24"/>
        </w:rPr>
      </w:pPr>
    </w:p>
    <w:p w14:paraId="27C64FAD" w14:textId="231A92B2" w:rsidR="005747AD" w:rsidRDefault="005747AD" w:rsidP="00741161">
      <w:pPr>
        <w:rPr>
          <w:ins w:id="290" w:author="Ubbarapu Blessie Aparanjitha" w:date="2017-03-07T17:42:00Z"/>
          <w:rFonts w:ascii="Arial" w:eastAsia="Times New Roman" w:hAnsi="Arial" w:cs="Arial"/>
          <w:color w:val="323232"/>
          <w:szCs w:val="24"/>
        </w:rPr>
      </w:pPr>
      <w:ins w:id="291" w:author="Ubbarapu Blessie Aparanjitha" w:date="2017-03-07T17:42:00Z">
        <w:r w:rsidRPr="00B160A8">
          <w:rPr>
            <w:rFonts w:ascii="Arial" w:hAnsi="Arial" w:cs="Arial"/>
            <w:b/>
            <w:color w:val="000000"/>
            <w:shd w:val="clear" w:color="auto" w:fill="FFFFFF"/>
          </w:rPr>
          <w:t>Baseline</w:t>
        </w:r>
        <w:r>
          <w:rPr>
            <w:rFonts w:ascii="Arial" w:hAnsi="Arial" w:cs="Arial"/>
            <w:b/>
            <w:color w:val="000000"/>
            <w:shd w:val="clear" w:color="auto" w:fill="FFFFFF"/>
          </w:rPr>
          <w:t xml:space="preserve">: </w:t>
        </w:r>
      </w:ins>
      <w:ins w:id="292" w:author="Ubbarapu Blessie Aparanjitha" w:date="2017-03-07T17:48:00Z">
        <w:r w:rsidR="00FF753F" w:rsidRPr="00FF753F">
          <w:rPr>
            <w:rFonts w:ascii="Arial" w:hAnsi="Arial" w:cs="Arial"/>
            <w:color w:val="000000"/>
            <w:shd w:val="clear" w:color="auto" w:fill="FFFFFF"/>
            <w:rPrChange w:id="293" w:author="Ubbarapu Blessie Aparanjitha" w:date="2017-03-07T17:48:00Z">
              <w:rPr>
                <w:rFonts w:ascii="Arial" w:hAnsi="Arial" w:cs="Arial"/>
                <w:color w:val="000000"/>
                <w:sz w:val="22"/>
                <w:shd w:val="clear" w:color="auto" w:fill="FFFFFF"/>
              </w:rPr>
            </w:rPrChange>
          </w:rPr>
          <w:t xml:space="preserve">A baseline represents a configuration of a </w:t>
        </w:r>
        <w:r w:rsidR="00FF753F">
          <w:rPr>
            <w:rFonts w:ascii="Arial" w:hAnsi="Arial" w:cs="Arial"/>
            <w:color w:val="000000"/>
            <w:shd w:val="clear" w:color="auto" w:fill="FFFFFF"/>
          </w:rPr>
          <w:t>C</w:t>
        </w:r>
        <w:r w:rsidR="00FF753F" w:rsidRPr="00FF753F">
          <w:rPr>
            <w:rFonts w:ascii="Arial" w:hAnsi="Arial" w:cs="Arial"/>
            <w:color w:val="000000"/>
            <w:shd w:val="clear" w:color="auto" w:fill="FFFFFF"/>
            <w:rPrChange w:id="294" w:author="Ubbarapu Blessie Aparanjitha" w:date="2017-03-07T17:48:00Z">
              <w:rPr>
                <w:rFonts w:ascii="Arial" w:hAnsi="Arial" w:cs="Arial"/>
                <w:color w:val="000000"/>
                <w:sz w:val="22"/>
                <w:shd w:val="clear" w:color="auto" w:fill="FFFFFF"/>
              </w:rPr>
            </w:rPrChange>
          </w:rPr>
          <w:t>omponent at any particular point in time. Baselines serve as fixed points of reference, and are useful both for initializing streams and workspaces that pick up from a given point of a set of components, and for sharing the changes to components at a granularity coarser than that of their individual change sets</w:t>
        </w:r>
        <w:r w:rsidR="00FF753F">
          <w:rPr>
            <w:rFonts w:ascii="Arial" w:hAnsi="Arial" w:cs="Arial"/>
            <w:color w:val="000000"/>
            <w:shd w:val="clear" w:color="auto" w:fill="FFFFFF"/>
          </w:rPr>
          <w:t>.</w:t>
        </w:r>
      </w:ins>
    </w:p>
    <w:p w14:paraId="333355D1" w14:textId="75285809" w:rsidR="00741161" w:rsidRPr="008A6238" w:rsidRDefault="00741161" w:rsidP="00741161">
      <w:pPr>
        <w:rPr>
          <w:ins w:id="295" w:author="Ubbarapu Blessie Aparanjitha" w:date="2017-03-07T17:21:00Z"/>
          <w:rFonts w:ascii="Arial" w:eastAsia="Times New Roman" w:hAnsi="Arial" w:cs="Arial"/>
          <w:color w:val="323232"/>
          <w:szCs w:val="24"/>
          <w:rPrChange w:id="296" w:author="Ubbarapu Blessie Aparanjitha" w:date="2017-03-07T17:30:00Z">
            <w:rPr>
              <w:ins w:id="297" w:author="Ubbarapu Blessie Aparanjitha" w:date="2017-03-07T17:21:00Z"/>
              <w:rFonts w:ascii="Arial" w:hAnsi="Arial" w:cs="Arial"/>
              <w:color w:val="000000"/>
              <w:sz w:val="22"/>
              <w:shd w:val="clear" w:color="auto" w:fill="FFFFFF"/>
            </w:rPr>
          </w:rPrChange>
        </w:rPr>
      </w:pPr>
      <w:ins w:id="298" w:author="Ubbarapu Blessie Aparanjitha" w:date="2017-03-07T17:21:00Z">
        <w:r w:rsidRPr="008A6238">
          <w:rPr>
            <w:rFonts w:ascii="Arial" w:eastAsia="Times New Roman" w:hAnsi="Arial" w:cs="Arial"/>
            <w:b/>
            <w:szCs w:val="24"/>
            <w:bdr w:val="none" w:sz="0" w:space="0" w:color="auto" w:frame="1"/>
            <w:rPrChange w:id="299" w:author="Ubbarapu Blessie Aparanjitha" w:date="2017-03-07T17:30:00Z">
              <w:rPr>
                <w:rFonts w:ascii="Arial" w:hAnsi="Arial" w:cs="Arial"/>
                <w:color w:val="000000"/>
                <w:sz w:val="22"/>
                <w:shd w:val="clear" w:color="auto" w:fill="FFFFFF"/>
              </w:rPr>
            </w:rPrChange>
          </w:rPr>
          <w:t>Component</w:t>
        </w:r>
      </w:ins>
      <w:ins w:id="300" w:author="Ubbarapu Blessie Aparanjitha" w:date="2017-03-07T17:31:00Z">
        <w:r w:rsidR="008A6238">
          <w:rPr>
            <w:rFonts w:ascii="Arial" w:eastAsia="Times New Roman" w:hAnsi="Arial" w:cs="Arial"/>
            <w:b/>
            <w:szCs w:val="24"/>
            <w:bdr w:val="none" w:sz="0" w:space="0" w:color="auto" w:frame="1"/>
          </w:rPr>
          <w:t xml:space="preserve">: </w:t>
        </w:r>
      </w:ins>
      <w:ins w:id="301" w:author="Ubbarapu Blessie Aparanjitha" w:date="2017-03-07T17:21:00Z">
        <w:r w:rsidRPr="008A6238">
          <w:rPr>
            <w:rFonts w:ascii="Arial" w:eastAsia="Times New Roman" w:hAnsi="Arial" w:cs="Arial"/>
            <w:color w:val="323232"/>
            <w:szCs w:val="24"/>
            <w:rPrChange w:id="302" w:author="Ubbarapu Blessie Aparanjitha" w:date="2017-03-07T17:30:00Z">
              <w:rPr>
                <w:rFonts w:ascii="Arial" w:hAnsi="Arial" w:cs="Arial"/>
                <w:color w:val="000000"/>
                <w:sz w:val="22"/>
                <w:shd w:val="clear" w:color="auto" w:fill="FFFFFF"/>
              </w:rPr>
            </w:rPrChange>
          </w:rPr>
          <w:t>This is the final desti</w:t>
        </w:r>
        <w:r w:rsidR="008A6238">
          <w:rPr>
            <w:rFonts w:ascii="Arial" w:eastAsia="Times New Roman" w:hAnsi="Arial" w:cs="Arial"/>
            <w:color w:val="323232"/>
            <w:szCs w:val="24"/>
            <w:rPrChange w:id="303" w:author="Ubbarapu Blessie Aparanjitha" w:date="2017-03-07T17:30:00Z">
              <w:rPr>
                <w:rFonts w:ascii="Arial" w:eastAsia="Times New Roman" w:hAnsi="Arial" w:cs="Arial"/>
                <w:color w:val="323232"/>
                <w:szCs w:val="24"/>
              </w:rPr>
            </w:rPrChange>
          </w:rPr>
          <w:t>nation for all Change Sets and B</w:t>
        </w:r>
        <w:r w:rsidRPr="008A6238">
          <w:rPr>
            <w:rFonts w:ascii="Arial" w:eastAsia="Times New Roman" w:hAnsi="Arial" w:cs="Arial"/>
            <w:color w:val="323232"/>
            <w:szCs w:val="24"/>
            <w:rPrChange w:id="304" w:author="Ubbarapu Blessie Aparanjitha" w:date="2017-03-07T17:30:00Z">
              <w:rPr>
                <w:rFonts w:ascii="Arial" w:hAnsi="Arial" w:cs="Arial"/>
                <w:color w:val="000000"/>
                <w:sz w:val="22"/>
                <w:shd w:val="clear" w:color="auto" w:fill="FFFFFF"/>
              </w:rPr>
            </w:rPrChange>
          </w:rPr>
          <w:t>aselines. When using either Eclipse or Microsoft® Visual Studio,</w:t>
        </w:r>
      </w:ins>
      <w:ins w:id="305" w:author="Ubbarapu Blessie Aparanjitha" w:date="2017-03-07T17:35:00Z">
        <w:r w:rsidR="00CE2ABF">
          <w:rPr>
            <w:rFonts w:ascii="Arial" w:eastAsia="Times New Roman" w:hAnsi="Arial" w:cs="Arial"/>
            <w:color w:val="323232"/>
            <w:szCs w:val="24"/>
          </w:rPr>
          <w:t xml:space="preserve"> the</w:t>
        </w:r>
      </w:ins>
      <w:ins w:id="306" w:author="Ubbarapu Blessie Aparanjitha" w:date="2017-03-07T17:21:00Z">
        <w:r w:rsidRPr="008A6238">
          <w:rPr>
            <w:rFonts w:ascii="Arial" w:eastAsia="Times New Roman" w:hAnsi="Arial" w:cs="Arial"/>
            <w:color w:val="323232"/>
            <w:szCs w:val="24"/>
            <w:rPrChange w:id="307" w:author="Ubbarapu Blessie Aparanjitha" w:date="2017-03-07T17:30:00Z">
              <w:rPr>
                <w:rFonts w:ascii="Arial" w:hAnsi="Arial" w:cs="Arial"/>
                <w:color w:val="000000"/>
                <w:sz w:val="22"/>
                <w:shd w:val="clear" w:color="auto" w:fill="FFFFFF"/>
              </w:rPr>
            </w:rPrChange>
          </w:rPr>
          <w:t xml:space="preserve"> files and</w:t>
        </w:r>
        <w:r w:rsidR="008A6238">
          <w:rPr>
            <w:rFonts w:ascii="Arial" w:eastAsia="Times New Roman" w:hAnsi="Arial" w:cs="Arial"/>
            <w:color w:val="323232"/>
            <w:szCs w:val="24"/>
            <w:rPrChange w:id="308" w:author="Ubbarapu Blessie Aparanjitha" w:date="2017-03-07T17:30:00Z">
              <w:rPr>
                <w:rFonts w:ascii="Arial" w:eastAsia="Times New Roman" w:hAnsi="Arial" w:cs="Arial"/>
                <w:color w:val="323232"/>
                <w:szCs w:val="24"/>
              </w:rPr>
            </w:rPrChange>
          </w:rPr>
          <w:t xml:space="preserve"> directories are shared into a C</w:t>
        </w:r>
        <w:r w:rsidRPr="008A6238">
          <w:rPr>
            <w:rFonts w:ascii="Arial" w:eastAsia="Times New Roman" w:hAnsi="Arial" w:cs="Arial"/>
            <w:color w:val="323232"/>
            <w:szCs w:val="24"/>
            <w:rPrChange w:id="309" w:author="Ubbarapu Blessie Aparanjitha" w:date="2017-03-07T17:30:00Z">
              <w:rPr>
                <w:rFonts w:ascii="Arial" w:hAnsi="Arial" w:cs="Arial"/>
                <w:color w:val="000000"/>
                <w:sz w:val="22"/>
                <w:shd w:val="clear" w:color="auto" w:fill="FFFFFF"/>
              </w:rPr>
            </w:rPrChange>
          </w:rPr>
          <w:t>omponent at the project or solution level, respectively.</w:t>
        </w:r>
      </w:ins>
    </w:p>
    <w:p w14:paraId="236BD00D" w14:textId="6CF2D358" w:rsidR="00741161" w:rsidRPr="008A6238" w:rsidRDefault="00741161" w:rsidP="00741161">
      <w:pPr>
        <w:rPr>
          <w:ins w:id="310" w:author="Ubbarapu Blessie Aparanjitha" w:date="2017-03-07T17:21:00Z"/>
          <w:rFonts w:ascii="Arial" w:eastAsia="Times New Roman" w:hAnsi="Arial" w:cs="Arial"/>
          <w:color w:val="323232"/>
          <w:szCs w:val="24"/>
          <w:rPrChange w:id="311" w:author="Ubbarapu Blessie Aparanjitha" w:date="2017-03-07T17:31:00Z">
            <w:rPr>
              <w:ins w:id="312" w:author="Ubbarapu Blessie Aparanjitha" w:date="2017-03-07T17:21:00Z"/>
              <w:rFonts w:ascii="Arial" w:hAnsi="Arial" w:cs="Arial"/>
              <w:color w:val="000000"/>
              <w:sz w:val="22"/>
              <w:shd w:val="clear" w:color="auto" w:fill="FFFFFF"/>
            </w:rPr>
          </w:rPrChange>
        </w:rPr>
      </w:pPr>
      <w:ins w:id="313" w:author="Ubbarapu Blessie Aparanjitha" w:date="2017-03-07T17:21:00Z">
        <w:r w:rsidRPr="008A6238">
          <w:rPr>
            <w:rFonts w:ascii="Arial" w:hAnsi="Arial" w:cs="Arial"/>
            <w:b/>
            <w:color w:val="000000"/>
            <w:shd w:val="clear" w:color="auto" w:fill="FFFFFF"/>
            <w:rPrChange w:id="314" w:author="Ubbarapu Blessie Aparanjitha" w:date="2017-03-07T17:31:00Z">
              <w:rPr>
                <w:rFonts w:ascii="Arial" w:hAnsi="Arial" w:cs="Arial"/>
                <w:color w:val="000000"/>
                <w:sz w:val="22"/>
                <w:shd w:val="clear" w:color="auto" w:fill="FFFFFF"/>
              </w:rPr>
            </w:rPrChange>
          </w:rPr>
          <w:t>Stream</w:t>
        </w:r>
      </w:ins>
      <w:ins w:id="315" w:author="Ubbarapu Blessie Aparanjitha" w:date="2017-03-07T17:31:00Z">
        <w:r w:rsidR="008A6238">
          <w:rPr>
            <w:rFonts w:ascii="Arial" w:hAnsi="Arial" w:cs="Arial"/>
            <w:b/>
            <w:color w:val="000000"/>
            <w:shd w:val="clear" w:color="auto" w:fill="FFFFFF"/>
          </w:rPr>
          <w:t xml:space="preserve">: </w:t>
        </w:r>
        <w:r w:rsidR="008A6238">
          <w:rPr>
            <w:rFonts w:ascii="Arial" w:hAnsi="Arial" w:cs="Arial"/>
            <w:color w:val="000000"/>
            <w:shd w:val="clear" w:color="auto" w:fill="FFFFFF"/>
          </w:rPr>
          <w:t>A Stream is a group of components.</w:t>
        </w:r>
        <w:r w:rsidR="008A6238">
          <w:rPr>
            <w:rFonts w:ascii="Arial" w:hAnsi="Arial" w:cs="Arial"/>
            <w:b/>
            <w:color w:val="000000"/>
            <w:shd w:val="clear" w:color="auto" w:fill="FFFFFF"/>
          </w:rPr>
          <w:t xml:space="preserve"> </w:t>
        </w:r>
      </w:ins>
      <w:ins w:id="316" w:author="Ubbarapu Blessie Aparanjitha" w:date="2017-03-07T17:21:00Z">
        <w:r w:rsidRPr="008A6238">
          <w:rPr>
            <w:rFonts w:ascii="Arial" w:eastAsia="Times New Roman" w:hAnsi="Arial" w:cs="Arial"/>
            <w:color w:val="323232"/>
            <w:szCs w:val="24"/>
            <w:rPrChange w:id="317" w:author="Ubbarapu Blessie Aparanjitha" w:date="2017-03-07T17:31:00Z">
              <w:rPr>
                <w:rFonts w:ascii="Arial" w:hAnsi="Arial" w:cs="Arial"/>
                <w:color w:val="000000"/>
                <w:sz w:val="22"/>
                <w:shd w:val="clear" w:color="auto" w:fill="FFFFFF"/>
              </w:rPr>
            </w:rPrChange>
          </w:rPr>
          <w:t>Use streams to creat</w:t>
        </w:r>
        <w:r w:rsidR="008A6238">
          <w:rPr>
            <w:rFonts w:ascii="Arial" w:eastAsia="Times New Roman" w:hAnsi="Arial" w:cs="Arial"/>
            <w:color w:val="323232"/>
            <w:szCs w:val="24"/>
            <w:rPrChange w:id="318" w:author="Ubbarapu Blessie Aparanjitha" w:date="2017-03-07T17:31:00Z">
              <w:rPr>
                <w:rFonts w:ascii="Arial" w:eastAsia="Times New Roman" w:hAnsi="Arial" w:cs="Arial"/>
                <w:color w:val="323232"/>
                <w:szCs w:val="24"/>
              </w:rPr>
            </w:rPrChange>
          </w:rPr>
          <w:t>e isolated configurations of Change Sets and B</w:t>
        </w:r>
        <w:r w:rsidRPr="008A6238">
          <w:rPr>
            <w:rFonts w:ascii="Arial" w:eastAsia="Times New Roman" w:hAnsi="Arial" w:cs="Arial"/>
            <w:color w:val="323232"/>
            <w:szCs w:val="24"/>
            <w:rPrChange w:id="319" w:author="Ubbarapu Blessie Aparanjitha" w:date="2017-03-07T17:31:00Z">
              <w:rPr>
                <w:rFonts w:ascii="Arial" w:hAnsi="Arial" w:cs="Arial"/>
                <w:color w:val="000000"/>
                <w:sz w:val="22"/>
                <w:shd w:val="clear" w:color="auto" w:fill="FFFFFF"/>
              </w:rPr>
            </w:rPrChange>
          </w:rPr>
          <w:t xml:space="preserve">aselines through which users can </w:t>
        </w:r>
        <w:r w:rsidR="008A6238">
          <w:rPr>
            <w:rFonts w:ascii="Arial" w:eastAsia="Times New Roman" w:hAnsi="Arial" w:cs="Arial"/>
            <w:color w:val="323232"/>
            <w:szCs w:val="24"/>
            <w:rPrChange w:id="320" w:author="Ubbarapu Blessie Aparanjitha" w:date="2017-03-07T17:31:00Z">
              <w:rPr>
                <w:rFonts w:ascii="Arial" w:eastAsia="Times New Roman" w:hAnsi="Arial" w:cs="Arial"/>
                <w:color w:val="323232"/>
                <w:szCs w:val="24"/>
              </w:rPr>
            </w:rPrChange>
          </w:rPr>
          <w:t>deliver their change sets to a C</w:t>
        </w:r>
        <w:r w:rsidRPr="008A6238">
          <w:rPr>
            <w:rFonts w:ascii="Arial" w:eastAsia="Times New Roman" w:hAnsi="Arial" w:cs="Arial"/>
            <w:color w:val="323232"/>
            <w:szCs w:val="24"/>
            <w:rPrChange w:id="321" w:author="Ubbarapu Blessie Aparanjitha" w:date="2017-03-07T17:31:00Z">
              <w:rPr>
                <w:rFonts w:ascii="Arial" w:hAnsi="Arial" w:cs="Arial"/>
                <w:color w:val="000000"/>
                <w:sz w:val="22"/>
                <w:shd w:val="clear" w:color="auto" w:fill="FFFFFF"/>
              </w:rPr>
            </w:rPrChange>
          </w:rPr>
          <w:t>omponent. Depending upon the process configuration of the IBM®Rational Team Concert™</w:t>
        </w:r>
        <w:r w:rsidR="00C7491A">
          <w:rPr>
            <w:rFonts w:ascii="Arial" w:eastAsia="Times New Roman" w:hAnsi="Arial" w:cs="Arial"/>
            <w:color w:val="323232"/>
            <w:szCs w:val="24"/>
            <w:rPrChange w:id="322" w:author="Ubbarapu Blessie Aparanjitha" w:date="2017-03-07T17:31:00Z">
              <w:rPr>
                <w:rFonts w:ascii="Arial" w:eastAsia="Times New Roman" w:hAnsi="Arial" w:cs="Arial"/>
                <w:color w:val="323232"/>
                <w:szCs w:val="24"/>
              </w:rPr>
            </w:rPrChange>
          </w:rPr>
          <w:t xml:space="preserve"> project, all users can create S</w:t>
        </w:r>
        <w:r w:rsidRPr="008A6238">
          <w:rPr>
            <w:rFonts w:ascii="Arial" w:eastAsia="Times New Roman" w:hAnsi="Arial" w:cs="Arial"/>
            <w:color w:val="323232"/>
            <w:szCs w:val="24"/>
            <w:rPrChange w:id="323" w:author="Ubbarapu Blessie Aparanjitha" w:date="2017-03-07T17:31:00Z">
              <w:rPr>
                <w:rFonts w:ascii="Arial" w:hAnsi="Arial" w:cs="Arial"/>
                <w:color w:val="000000"/>
                <w:sz w:val="22"/>
                <w:shd w:val="clear" w:color="auto" w:fill="FFFFFF"/>
              </w:rPr>
            </w:rPrChange>
          </w:rPr>
          <w:t>treams or a restricted subset.</w:t>
        </w:r>
      </w:ins>
    </w:p>
    <w:p w14:paraId="0DD5535E" w14:textId="65DBED03" w:rsidR="00741161" w:rsidRDefault="00741161" w:rsidP="00741161">
      <w:pPr>
        <w:rPr>
          <w:ins w:id="324" w:author="Ubbarapu Blessie Aparanjitha" w:date="2017-03-07T17:50:00Z"/>
          <w:rFonts w:ascii="Arial" w:eastAsia="Times New Roman" w:hAnsi="Arial" w:cs="Arial"/>
          <w:color w:val="323232"/>
          <w:szCs w:val="24"/>
        </w:rPr>
      </w:pPr>
      <w:ins w:id="325" w:author="Ubbarapu Blessie Aparanjitha" w:date="2017-03-07T17:21:00Z">
        <w:r w:rsidRPr="00CE2ABF">
          <w:rPr>
            <w:rFonts w:ascii="Arial" w:hAnsi="Arial" w:cs="Arial"/>
            <w:b/>
            <w:color w:val="000000"/>
            <w:shd w:val="clear" w:color="auto" w:fill="FFFFFF"/>
            <w:rPrChange w:id="326" w:author="Ubbarapu Blessie Aparanjitha" w:date="2017-03-07T17:36:00Z">
              <w:rPr>
                <w:rFonts w:ascii="Arial" w:hAnsi="Arial" w:cs="Arial"/>
                <w:color w:val="000000"/>
                <w:sz w:val="22"/>
                <w:shd w:val="clear" w:color="auto" w:fill="FFFFFF"/>
              </w:rPr>
            </w:rPrChange>
          </w:rPr>
          <w:t>Repository workspace</w:t>
        </w:r>
      </w:ins>
      <w:ins w:id="327" w:author="Ubbarapu Blessie Aparanjitha" w:date="2017-03-07T17:36:00Z">
        <w:r w:rsidR="00CE2ABF">
          <w:rPr>
            <w:rFonts w:ascii="Arial" w:hAnsi="Arial" w:cs="Arial"/>
            <w:b/>
            <w:color w:val="000000"/>
            <w:shd w:val="clear" w:color="auto" w:fill="FFFFFF"/>
          </w:rPr>
          <w:t xml:space="preserve">: </w:t>
        </w:r>
      </w:ins>
      <w:ins w:id="328" w:author="Ubbarapu Blessie Aparanjitha" w:date="2017-03-07T17:21:00Z">
        <w:r w:rsidR="00896471">
          <w:rPr>
            <w:rFonts w:ascii="Arial" w:eastAsia="Times New Roman" w:hAnsi="Arial" w:cs="Arial"/>
            <w:color w:val="323232"/>
            <w:szCs w:val="24"/>
            <w:rPrChange w:id="329" w:author="Ubbarapu Blessie Aparanjitha" w:date="2017-03-07T17:36:00Z">
              <w:rPr>
                <w:rFonts w:ascii="Arial" w:eastAsia="Times New Roman" w:hAnsi="Arial" w:cs="Arial"/>
                <w:color w:val="323232"/>
                <w:szCs w:val="24"/>
              </w:rPr>
            </w:rPrChange>
          </w:rPr>
          <w:t>A Repository W</w:t>
        </w:r>
        <w:r w:rsidRPr="00CE2ABF">
          <w:rPr>
            <w:rFonts w:ascii="Arial" w:eastAsia="Times New Roman" w:hAnsi="Arial" w:cs="Arial"/>
            <w:color w:val="323232"/>
            <w:szCs w:val="24"/>
            <w:rPrChange w:id="330" w:author="Ubbarapu Blessie Aparanjitha" w:date="2017-03-07T17:36:00Z">
              <w:rPr>
                <w:rFonts w:ascii="Arial" w:hAnsi="Arial" w:cs="Arial"/>
                <w:color w:val="000000"/>
                <w:sz w:val="22"/>
                <w:shd w:val="clear" w:color="auto" w:fill="FFFFFF"/>
              </w:rPr>
            </w:rPrChange>
          </w:rPr>
          <w:t>orkspace is a storage are</w:t>
        </w:r>
        <w:r w:rsidR="00CE2ABF">
          <w:rPr>
            <w:rFonts w:ascii="Arial" w:eastAsia="Times New Roman" w:hAnsi="Arial" w:cs="Arial"/>
            <w:color w:val="323232"/>
            <w:szCs w:val="24"/>
            <w:rPrChange w:id="331" w:author="Ubbarapu Blessie Aparanjitha" w:date="2017-03-07T17:36:00Z">
              <w:rPr>
                <w:rFonts w:ascii="Arial" w:eastAsia="Times New Roman" w:hAnsi="Arial" w:cs="Arial"/>
                <w:color w:val="323232"/>
                <w:szCs w:val="24"/>
              </w:rPr>
            </w:rPrChange>
          </w:rPr>
          <w:t xml:space="preserve">a on the Rational Team Concert Server. The </w:t>
        </w:r>
      </w:ins>
      <w:ins w:id="332" w:author="Ubbarapu Blessie Aparanjitha" w:date="2017-03-07T17:37:00Z">
        <w:r w:rsidR="00CE2ABF">
          <w:rPr>
            <w:rFonts w:ascii="Arial" w:eastAsia="Times New Roman" w:hAnsi="Arial" w:cs="Arial"/>
            <w:color w:val="323232"/>
            <w:szCs w:val="24"/>
          </w:rPr>
          <w:t xml:space="preserve">Repository </w:t>
        </w:r>
      </w:ins>
      <w:ins w:id="333" w:author="Ubbarapu Blessie Aparanjitha" w:date="2017-03-07T17:21:00Z">
        <w:r w:rsidR="00CE2ABF">
          <w:rPr>
            <w:rFonts w:ascii="Arial" w:eastAsia="Times New Roman" w:hAnsi="Arial" w:cs="Arial"/>
            <w:color w:val="323232"/>
            <w:szCs w:val="24"/>
            <w:rPrChange w:id="334" w:author="Ubbarapu Blessie Aparanjitha" w:date="2017-03-07T17:36:00Z">
              <w:rPr>
                <w:rFonts w:ascii="Arial" w:eastAsia="Times New Roman" w:hAnsi="Arial" w:cs="Arial"/>
                <w:color w:val="323232"/>
                <w:szCs w:val="24"/>
              </w:rPr>
            </w:rPrChange>
          </w:rPr>
          <w:t>W</w:t>
        </w:r>
        <w:r w:rsidRPr="00CE2ABF">
          <w:rPr>
            <w:rFonts w:ascii="Arial" w:eastAsia="Times New Roman" w:hAnsi="Arial" w:cs="Arial"/>
            <w:color w:val="323232"/>
            <w:szCs w:val="24"/>
            <w:rPrChange w:id="335" w:author="Ubbarapu Blessie Aparanjitha" w:date="2017-03-07T17:36:00Z">
              <w:rPr>
                <w:rFonts w:ascii="Arial" w:hAnsi="Arial" w:cs="Arial"/>
                <w:color w:val="000000"/>
                <w:sz w:val="22"/>
                <w:shd w:val="clear" w:color="auto" w:fill="FFFFFF"/>
              </w:rPr>
            </w:rPrChange>
          </w:rPr>
          <w:t>orkspace contains</w:t>
        </w:r>
        <w:r w:rsidR="00CE2ABF">
          <w:rPr>
            <w:rFonts w:ascii="Arial" w:eastAsia="Times New Roman" w:hAnsi="Arial" w:cs="Arial"/>
            <w:color w:val="323232"/>
            <w:szCs w:val="24"/>
            <w:rPrChange w:id="336" w:author="Ubbarapu Blessie Aparanjitha" w:date="2017-03-07T17:36:00Z">
              <w:rPr>
                <w:rFonts w:ascii="Arial" w:eastAsia="Times New Roman" w:hAnsi="Arial" w:cs="Arial"/>
                <w:color w:val="323232"/>
                <w:szCs w:val="24"/>
              </w:rPr>
            </w:rPrChange>
          </w:rPr>
          <w:t xml:space="preserve"> a configuration consisting of Components and B</w:t>
        </w:r>
        <w:r w:rsidRPr="00CE2ABF">
          <w:rPr>
            <w:rFonts w:ascii="Arial" w:eastAsia="Times New Roman" w:hAnsi="Arial" w:cs="Arial"/>
            <w:color w:val="323232"/>
            <w:szCs w:val="24"/>
            <w:rPrChange w:id="337" w:author="Ubbarapu Blessie Aparanjitha" w:date="2017-03-07T17:36:00Z">
              <w:rPr>
                <w:rFonts w:ascii="Arial" w:hAnsi="Arial" w:cs="Arial"/>
                <w:color w:val="000000"/>
                <w:sz w:val="22"/>
                <w:shd w:val="clear" w:color="auto" w:fill="FFFFFF"/>
              </w:rPr>
            </w:rPrChange>
          </w:rPr>
          <w:t xml:space="preserve">aselines, </w:t>
        </w:r>
        <w:r w:rsidRPr="00CE2ABF">
          <w:rPr>
            <w:rFonts w:ascii="Arial" w:eastAsia="Times New Roman" w:hAnsi="Arial" w:cs="Arial"/>
            <w:color w:val="323232"/>
            <w:szCs w:val="24"/>
            <w:rPrChange w:id="338" w:author="Ubbarapu Blessie Aparanjitha" w:date="2017-03-07T17:36:00Z">
              <w:rPr>
                <w:rFonts w:ascii="Arial" w:hAnsi="Arial" w:cs="Arial"/>
                <w:color w:val="000000"/>
                <w:sz w:val="22"/>
                <w:shd w:val="clear" w:color="auto" w:fill="FFFFFF"/>
              </w:rPr>
            </w:rPrChange>
          </w:rPr>
          <w:lastRenderedPageBreak/>
          <w:t>stor</w:t>
        </w:r>
        <w:r w:rsidR="00CE2ABF">
          <w:rPr>
            <w:rFonts w:ascii="Arial" w:eastAsia="Times New Roman" w:hAnsi="Arial" w:cs="Arial"/>
            <w:color w:val="323232"/>
            <w:szCs w:val="24"/>
            <w:rPrChange w:id="339" w:author="Ubbarapu Blessie Aparanjitha" w:date="2017-03-07T17:36:00Z">
              <w:rPr>
                <w:rFonts w:ascii="Arial" w:eastAsia="Times New Roman" w:hAnsi="Arial" w:cs="Arial"/>
                <w:color w:val="323232"/>
                <w:szCs w:val="24"/>
              </w:rPr>
            </w:rPrChange>
          </w:rPr>
          <w:t>age for holding undelivered Change Sets and B</w:t>
        </w:r>
        <w:r w:rsidRPr="00CE2ABF">
          <w:rPr>
            <w:rFonts w:ascii="Arial" w:eastAsia="Times New Roman" w:hAnsi="Arial" w:cs="Arial"/>
            <w:color w:val="323232"/>
            <w:szCs w:val="24"/>
            <w:rPrChange w:id="340" w:author="Ubbarapu Blessie Aparanjitha" w:date="2017-03-07T17:36:00Z">
              <w:rPr>
                <w:rFonts w:ascii="Arial" w:hAnsi="Arial" w:cs="Arial"/>
                <w:color w:val="000000"/>
                <w:sz w:val="22"/>
                <w:shd w:val="clear" w:color="auto" w:fill="FFFFFF"/>
              </w:rPr>
            </w:rPrChange>
          </w:rPr>
          <w:t>aselines (not yet stored within</w:t>
        </w:r>
        <w:r w:rsidR="00CE2ABF">
          <w:rPr>
            <w:rFonts w:ascii="Arial" w:eastAsia="Times New Roman" w:hAnsi="Arial" w:cs="Arial"/>
            <w:color w:val="323232"/>
            <w:szCs w:val="24"/>
            <w:rPrChange w:id="341" w:author="Ubbarapu Blessie Aparanjitha" w:date="2017-03-07T17:36:00Z">
              <w:rPr>
                <w:rFonts w:ascii="Arial" w:eastAsia="Times New Roman" w:hAnsi="Arial" w:cs="Arial"/>
                <w:color w:val="323232"/>
                <w:szCs w:val="24"/>
              </w:rPr>
            </w:rPrChange>
          </w:rPr>
          <w:t xml:space="preserve"> a component), and storage for Snapshots not yet promoted to a Stream. Change Sets that are in a Repository W</w:t>
        </w:r>
        <w:r w:rsidRPr="00CE2ABF">
          <w:rPr>
            <w:rFonts w:ascii="Arial" w:eastAsia="Times New Roman" w:hAnsi="Arial" w:cs="Arial"/>
            <w:color w:val="323232"/>
            <w:szCs w:val="24"/>
            <w:rPrChange w:id="342" w:author="Ubbarapu Blessie Aparanjitha" w:date="2017-03-07T17:36:00Z">
              <w:rPr>
                <w:rFonts w:ascii="Arial" w:hAnsi="Arial" w:cs="Arial"/>
                <w:color w:val="000000"/>
                <w:sz w:val="22"/>
                <w:shd w:val="clear" w:color="auto" w:fill="FFFFFF"/>
              </w:rPr>
            </w:rPrChange>
          </w:rPr>
          <w:t>orkspace can b</w:t>
        </w:r>
        <w:r w:rsidR="00CE2ABF">
          <w:rPr>
            <w:rFonts w:ascii="Arial" w:eastAsia="Times New Roman" w:hAnsi="Arial" w:cs="Arial"/>
            <w:color w:val="323232"/>
            <w:szCs w:val="24"/>
            <w:rPrChange w:id="343" w:author="Ubbarapu Blessie Aparanjitha" w:date="2017-03-07T17:36:00Z">
              <w:rPr>
                <w:rFonts w:ascii="Arial" w:eastAsia="Times New Roman" w:hAnsi="Arial" w:cs="Arial"/>
                <w:color w:val="323232"/>
                <w:szCs w:val="24"/>
              </w:rPr>
            </w:rPrChange>
          </w:rPr>
          <w:t>e delivered to a corresponding C</w:t>
        </w:r>
        <w:r w:rsidRPr="00CE2ABF">
          <w:rPr>
            <w:rFonts w:ascii="Arial" w:eastAsia="Times New Roman" w:hAnsi="Arial" w:cs="Arial"/>
            <w:color w:val="323232"/>
            <w:szCs w:val="24"/>
            <w:rPrChange w:id="344" w:author="Ubbarapu Blessie Aparanjitha" w:date="2017-03-07T17:36:00Z">
              <w:rPr>
                <w:rFonts w:ascii="Arial" w:hAnsi="Arial" w:cs="Arial"/>
                <w:color w:val="000000"/>
                <w:sz w:val="22"/>
                <w:shd w:val="clear" w:color="auto" w:fill="FFFFFF"/>
              </w:rPr>
            </w:rPrChange>
          </w:rPr>
          <w:t>omponent.</w:t>
        </w:r>
      </w:ins>
    </w:p>
    <w:p w14:paraId="41207A9C" w14:textId="4FF29631" w:rsidR="002A76BD" w:rsidRPr="002A76BD" w:rsidRDefault="002A76BD" w:rsidP="002A76BD">
      <w:pPr>
        <w:rPr>
          <w:ins w:id="345" w:author="Ubbarapu Blessie Aparanjitha" w:date="2017-03-07T17:21:00Z"/>
          <w:rFonts w:ascii="Arial" w:eastAsia="Times New Roman" w:hAnsi="Arial" w:cs="Arial"/>
          <w:color w:val="323232"/>
          <w:szCs w:val="24"/>
          <w:rPrChange w:id="346" w:author="Ubbarapu Blessie Aparanjitha" w:date="2017-03-07T17:50:00Z">
            <w:rPr>
              <w:ins w:id="347" w:author="Ubbarapu Blessie Aparanjitha" w:date="2017-03-07T17:21:00Z"/>
              <w:rFonts w:ascii="Arial" w:hAnsi="Arial" w:cs="Arial"/>
              <w:color w:val="000000"/>
              <w:sz w:val="22"/>
              <w:shd w:val="clear" w:color="auto" w:fill="FFFFFF"/>
            </w:rPr>
          </w:rPrChange>
        </w:rPr>
      </w:pPr>
      <w:ins w:id="348" w:author="Ubbarapu Blessie Aparanjitha" w:date="2017-03-07T17:50:00Z">
        <w:r>
          <w:rPr>
            <w:rFonts w:ascii="Arial" w:eastAsia="Times New Roman" w:hAnsi="Arial" w:cs="Arial"/>
            <w:b/>
            <w:color w:val="323232"/>
            <w:szCs w:val="24"/>
            <w:rPrChange w:id="349" w:author="Ubbarapu Blessie Aparanjitha" w:date="2017-03-07T17:51:00Z">
              <w:rPr>
                <w:rFonts w:ascii="Arial" w:eastAsia="Times New Roman" w:hAnsi="Arial" w:cs="Arial"/>
                <w:b/>
                <w:color w:val="323232"/>
                <w:szCs w:val="24"/>
              </w:rPr>
            </w:rPrChange>
          </w:rPr>
          <w:t>Workspace S</w:t>
        </w:r>
        <w:r w:rsidRPr="002A76BD">
          <w:rPr>
            <w:rFonts w:ascii="Arial" w:eastAsia="Times New Roman" w:hAnsi="Arial" w:cs="Arial"/>
            <w:b/>
            <w:color w:val="323232"/>
            <w:szCs w:val="24"/>
            <w:rPrChange w:id="350" w:author="Ubbarapu Blessie Aparanjitha" w:date="2017-03-07T17:51:00Z">
              <w:rPr>
                <w:rFonts w:ascii="Arial" w:hAnsi="Arial" w:cs="Arial"/>
                <w:color w:val="000000"/>
                <w:sz w:val="22"/>
                <w:shd w:val="clear" w:color="auto" w:fill="FFFFFF"/>
              </w:rPr>
            </w:rPrChange>
          </w:rPr>
          <w:t>napshots</w:t>
        </w:r>
        <w:r w:rsidRPr="002A76BD">
          <w:rPr>
            <w:rFonts w:ascii="Arial" w:eastAsia="Times New Roman" w:hAnsi="Arial" w:cs="Arial"/>
            <w:color w:val="323232"/>
            <w:szCs w:val="24"/>
            <w:rPrChange w:id="351" w:author="Ubbarapu Blessie Aparanjitha" w:date="2017-03-07T17:50:00Z">
              <w:rPr>
                <w:rFonts w:ascii="Arial" w:hAnsi="Arial" w:cs="Arial"/>
                <w:b/>
                <w:color w:val="000000"/>
                <w:sz w:val="22"/>
                <w:shd w:val="clear" w:color="auto" w:fill="FFFFFF"/>
              </w:rPr>
            </w:rPrChange>
          </w:rPr>
          <w:t xml:space="preserve">: </w:t>
        </w:r>
        <w:r w:rsidRPr="002A76BD">
          <w:rPr>
            <w:rFonts w:ascii="Arial" w:eastAsia="Times New Roman" w:hAnsi="Arial" w:cs="Arial"/>
            <w:color w:val="323232"/>
            <w:szCs w:val="24"/>
            <w:rPrChange w:id="352" w:author="Ubbarapu Blessie Aparanjitha" w:date="2017-03-07T17:50:00Z">
              <w:rPr>
                <w:rFonts w:ascii="Arial" w:hAnsi="Arial" w:cs="Arial"/>
                <w:color w:val="000000"/>
                <w:sz w:val="22"/>
                <w:shd w:val="clear" w:color="auto" w:fill="FFFFFF"/>
              </w:rPr>
            </w:rPrChange>
          </w:rPr>
          <w:t>A snapshot is a repository object that includes exactly one baseline for each component in a repository workspace. Snapshots are useful for capturing the state of a workspace, and are typically used to record important workspace configurations so that they can be re-created.</w:t>
        </w:r>
      </w:ins>
    </w:p>
    <w:p w14:paraId="75487414" w14:textId="37FBD4DA" w:rsidR="00741161" w:rsidRPr="00896471" w:rsidRDefault="003738EB" w:rsidP="00741161">
      <w:pPr>
        <w:rPr>
          <w:ins w:id="353" w:author="Ubbarapu Blessie Aparanjitha" w:date="2017-03-07T17:21:00Z"/>
          <w:rFonts w:ascii="Arial" w:eastAsia="Times New Roman" w:hAnsi="Arial" w:cs="Arial"/>
          <w:color w:val="323232"/>
          <w:szCs w:val="24"/>
          <w:rPrChange w:id="354" w:author="Ubbarapu Blessie Aparanjitha" w:date="2017-03-07T17:39:00Z">
            <w:rPr>
              <w:ins w:id="355" w:author="Ubbarapu Blessie Aparanjitha" w:date="2017-03-07T17:21:00Z"/>
              <w:rFonts w:ascii="Arial" w:hAnsi="Arial" w:cs="Arial"/>
              <w:color w:val="000000"/>
              <w:sz w:val="22"/>
              <w:shd w:val="clear" w:color="auto" w:fill="FFFFFF"/>
            </w:rPr>
          </w:rPrChange>
        </w:rPr>
      </w:pPr>
      <w:ins w:id="356" w:author="Ubbarapu Blessie Aparanjitha" w:date="2017-03-07T17:21:00Z">
        <w:r>
          <w:rPr>
            <w:rFonts w:ascii="Arial" w:hAnsi="Arial" w:cs="Arial"/>
            <w:b/>
            <w:color w:val="000000"/>
            <w:shd w:val="clear" w:color="auto" w:fill="FFFFFF"/>
            <w:rPrChange w:id="357" w:author="Ubbarapu Blessie Aparanjitha" w:date="2017-03-07T17:39:00Z">
              <w:rPr>
                <w:rFonts w:ascii="Arial" w:hAnsi="Arial" w:cs="Arial"/>
                <w:b/>
                <w:color w:val="000000"/>
                <w:shd w:val="clear" w:color="auto" w:fill="FFFFFF"/>
              </w:rPr>
            </w:rPrChange>
          </w:rPr>
          <w:t>Local W</w:t>
        </w:r>
        <w:r w:rsidR="00741161" w:rsidRPr="00896471">
          <w:rPr>
            <w:rFonts w:ascii="Arial" w:hAnsi="Arial" w:cs="Arial"/>
            <w:b/>
            <w:color w:val="000000"/>
            <w:shd w:val="clear" w:color="auto" w:fill="FFFFFF"/>
            <w:rPrChange w:id="358" w:author="Ubbarapu Blessie Aparanjitha" w:date="2017-03-07T17:39:00Z">
              <w:rPr>
                <w:rFonts w:ascii="Arial" w:hAnsi="Arial" w:cs="Arial"/>
                <w:color w:val="000000"/>
                <w:sz w:val="22"/>
                <w:shd w:val="clear" w:color="auto" w:fill="FFFFFF"/>
              </w:rPr>
            </w:rPrChange>
          </w:rPr>
          <w:t>orkspace</w:t>
        </w:r>
      </w:ins>
      <w:ins w:id="359" w:author="Ubbarapu Blessie Aparanjitha" w:date="2017-03-07T17:46:00Z">
        <w:r w:rsidR="00847AD6">
          <w:rPr>
            <w:rFonts w:ascii="Arial" w:hAnsi="Arial" w:cs="Arial"/>
            <w:b/>
            <w:color w:val="000000"/>
            <w:shd w:val="clear" w:color="auto" w:fill="FFFFFF"/>
          </w:rPr>
          <w:t>/Sandbox</w:t>
        </w:r>
      </w:ins>
      <w:ins w:id="360" w:author="Ubbarapu Blessie Aparanjitha" w:date="2017-03-07T17:39:00Z">
        <w:r w:rsidR="00896471">
          <w:rPr>
            <w:rFonts w:ascii="Arial" w:hAnsi="Arial" w:cs="Arial"/>
            <w:b/>
            <w:color w:val="000000"/>
            <w:shd w:val="clear" w:color="auto" w:fill="FFFFFF"/>
          </w:rPr>
          <w:t xml:space="preserve">: </w:t>
        </w:r>
      </w:ins>
      <w:ins w:id="361" w:author="Ubbarapu Blessie Aparanjitha" w:date="2017-03-07T17:21:00Z">
        <w:r w:rsidR="00741161" w:rsidRPr="00896471">
          <w:rPr>
            <w:rFonts w:ascii="Arial" w:eastAsia="Times New Roman" w:hAnsi="Arial" w:cs="Arial"/>
            <w:color w:val="323232"/>
            <w:szCs w:val="24"/>
            <w:rPrChange w:id="362" w:author="Ubbarapu Blessie Aparanjitha" w:date="2017-03-07T17:39:00Z">
              <w:rPr>
                <w:rFonts w:ascii="Arial" w:hAnsi="Arial" w:cs="Arial"/>
                <w:color w:val="000000"/>
                <w:sz w:val="22"/>
                <w:shd w:val="clear" w:color="auto" w:fill="FFFFFF"/>
              </w:rPr>
            </w:rPrChange>
          </w:rPr>
          <w:t>This is a directory on the user’s local workst</w:t>
        </w:r>
        <w:r w:rsidR="00896471">
          <w:rPr>
            <w:rFonts w:ascii="Arial" w:eastAsia="Times New Roman" w:hAnsi="Arial" w:cs="Arial"/>
            <w:color w:val="323232"/>
            <w:szCs w:val="24"/>
            <w:rPrChange w:id="363" w:author="Ubbarapu Blessie Aparanjitha" w:date="2017-03-07T17:39:00Z">
              <w:rPr>
                <w:rFonts w:ascii="Arial" w:eastAsia="Times New Roman" w:hAnsi="Arial" w:cs="Arial"/>
                <w:color w:val="323232"/>
                <w:szCs w:val="24"/>
              </w:rPr>
            </w:rPrChange>
          </w:rPr>
          <w:t>ation where they have loaded a Repository W</w:t>
        </w:r>
        <w:r w:rsidR="00741161" w:rsidRPr="00896471">
          <w:rPr>
            <w:rFonts w:ascii="Arial" w:eastAsia="Times New Roman" w:hAnsi="Arial" w:cs="Arial"/>
            <w:color w:val="323232"/>
            <w:szCs w:val="24"/>
            <w:rPrChange w:id="364" w:author="Ubbarapu Blessie Aparanjitha" w:date="2017-03-07T17:39:00Z">
              <w:rPr>
                <w:rFonts w:ascii="Arial" w:hAnsi="Arial" w:cs="Arial"/>
                <w:color w:val="000000"/>
                <w:sz w:val="22"/>
                <w:shd w:val="clear" w:color="auto" w:fill="FFFFFF"/>
              </w:rPr>
            </w:rPrChange>
          </w:rPr>
          <w:t>orkspace. Any changes that users make in their local workspaces are identified and highlighted as being candidates for</w:t>
        </w:r>
        <w:r w:rsidR="0084452E">
          <w:rPr>
            <w:rFonts w:ascii="Arial" w:eastAsia="Times New Roman" w:hAnsi="Arial" w:cs="Arial"/>
            <w:color w:val="323232"/>
            <w:szCs w:val="24"/>
            <w:rPrChange w:id="365" w:author="Ubbarapu Blessie Aparanjitha" w:date="2017-03-07T17:39:00Z">
              <w:rPr>
                <w:rFonts w:ascii="Arial" w:eastAsia="Times New Roman" w:hAnsi="Arial" w:cs="Arial"/>
                <w:color w:val="323232"/>
                <w:szCs w:val="24"/>
              </w:rPr>
            </w:rPrChange>
          </w:rPr>
          <w:t xml:space="preserve"> being checked into the loaded Repository W</w:t>
        </w:r>
        <w:r w:rsidR="00741161" w:rsidRPr="00896471">
          <w:rPr>
            <w:rFonts w:ascii="Arial" w:eastAsia="Times New Roman" w:hAnsi="Arial" w:cs="Arial"/>
            <w:color w:val="323232"/>
            <w:szCs w:val="24"/>
            <w:rPrChange w:id="366" w:author="Ubbarapu Blessie Aparanjitha" w:date="2017-03-07T17:39:00Z">
              <w:rPr>
                <w:rFonts w:ascii="Arial" w:hAnsi="Arial" w:cs="Arial"/>
                <w:color w:val="000000"/>
                <w:sz w:val="22"/>
                <w:shd w:val="clear" w:color="auto" w:fill="FFFFFF"/>
              </w:rPr>
            </w:rPrChange>
          </w:rPr>
          <w:t>orkspace where they are grouped within a change set.</w:t>
        </w:r>
      </w:ins>
    </w:p>
    <w:p w14:paraId="1438C8F3" w14:textId="4ADBCAEB" w:rsidR="00741161" w:rsidRDefault="00E47919" w:rsidP="00741161">
      <w:pPr>
        <w:rPr>
          <w:ins w:id="367" w:author="Ubbarapu Blessie Aparanjitha" w:date="2017-03-07T17:53:00Z"/>
          <w:rFonts w:ascii="Arial" w:eastAsia="Times New Roman" w:hAnsi="Arial" w:cs="Arial"/>
          <w:color w:val="323232"/>
          <w:szCs w:val="24"/>
        </w:rPr>
      </w:pPr>
      <w:ins w:id="368" w:author="Ubbarapu Blessie Aparanjitha" w:date="2017-03-07T17:21:00Z">
        <w:r>
          <w:rPr>
            <w:rFonts w:ascii="Arial" w:hAnsi="Arial" w:cs="Arial"/>
            <w:b/>
            <w:color w:val="000000"/>
            <w:shd w:val="clear" w:color="auto" w:fill="FFFFFF"/>
            <w:rPrChange w:id="369" w:author="Ubbarapu Blessie Aparanjitha" w:date="2017-03-07T17:43:00Z">
              <w:rPr>
                <w:rFonts w:ascii="Arial" w:hAnsi="Arial" w:cs="Arial"/>
                <w:b/>
                <w:color w:val="000000"/>
                <w:shd w:val="clear" w:color="auto" w:fill="FFFFFF"/>
              </w:rPr>
            </w:rPrChange>
          </w:rPr>
          <w:t>Flow T</w:t>
        </w:r>
        <w:r w:rsidR="00741161" w:rsidRPr="006842B9">
          <w:rPr>
            <w:rFonts w:ascii="Arial" w:hAnsi="Arial" w:cs="Arial"/>
            <w:b/>
            <w:color w:val="000000"/>
            <w:shd w:val="clear" w:color="auto" w:fill="FFFFFF"/>
            <w:rPrChange w:id="370" w:author="Ubbarapu Blessie Aparanjitha" w:date="2017-03-07T17:43:00Z">
              <w:rPr>
                <w:rFonts w:ascii="Arial" w:hAnsi="Arial" w:cs="Arial"/>
                <w:color w:val="000000"/>
                <w:sz w:val="22"/>
                <w:shd w:val="clear" w:color="auto" w:fill="FFFFFF"/>
              </w:rPr>
            </w:rPrChange>
          </w:rPr>
          <w:t>arget</w:t>
        </w:r>
      </w:ins>
      <w:ins w:id="371" w:author="Ubbarapu Blessie Aparanjitha" w:date="2017-03-07T17:43:00Z">
        <w:r w:rsidR="006842B9">
          <w:rPr>
            <w:rFonts w:ascii="Arial" w:hAnsi="Arial" w:cs="Arial"/>
            <w:b/>
            <w:color w:val="000000"/>
            <w:shd w:val="clear" w:color="auto" w:fill="FFFFFF"/>
          </w:rPr>
          <w:t xml:space="preserve">: </w:t>
        </w:r>
      </w:ins>
      <w:ins w:id="372" w:author="Ubbarapu Blessie Aparanjitha" w:date="2017-03-07T17:46:00Z">
        <w:r>
          <w:rPr>
            <w:rFonts w:ascii="Arial" w:hAnsi="Arial" w:cs="Arial"/>
            <w:color w:val="000000"/>
            <w:shd w:val="clear" w:color="auto" w:fill="FFFFFF"/>
            <w:rPrChange w:id="373" w:author="Ubbarapu Blessie Aparanjitha" w:date="2017-03-07T17:46:00Z">
              <w:rPr>
                <w:rFonts w:ascii="Arial" w:hAnsi="Arial" w:cs="Arial"/>
                <w:color w:val="000000"/>
                <w:shd w:val="clear" w:color="auto" w:fill="FFFFFF"/>
              </w:rPr>
            </w:rPrChange>
          </w:rPr>
          <w:t>Flow T</w:t>
        </w:r>
        <w:r w:rsidR="0045371A" w:rsidRPr="0045371A">
          <w:rPr>
            <w:rFonts w:ascii="Arial" w:hAnsi="Arial" w:cs="Arial"/>
            <w:color w:val="000000"/>
            <w:shd w:val="clear" w:color="auto" w:fill="FFFFFF"/>
            <w:rPrChange w:id="374" w:author="Ubbarapu Blessie Aparanjitha" w:date="2017-03-07T17:46:00Z">
              <w:rPr>
                <w:rFonts w:ascii="Arial" w:hAnsi="Arial" w:cs="Arial"/>
                <w:b/>
                <w:color w:val="000000"/>
                <w:shd w:val="clear" w:color="auto" w:fill="FFFFFF"/>
              </w:rPr>
            </w:rPrChange>
          </w:rPr>
          <w:t>argets specify the sources and destinations of incoming and outgoing change sets</w:t>
        </w:r>
        <w:r w:rsidR="0045371A" w:rsidRPr="0045371A">
          <w:rPr>
            <w:rFonts w:ascii="Arial" w:hAnsi="Arial" w:cs="Arial"/>
            <w:b/>
            <w:color w:val="000000"/>
            <w:shd w:val="clear" w:color="auto" w:fill="FFFFFF"/>
          </w:rPr>
          <w:t>.</w:t>
        </w:r>
        <w:r w:rsidR="0045371A">
          <w:rPr>
            <w:rFonts w:ascii="Arial" w:hAnsi="Arial" w:cs="Arial"/>
            <w:b/>
            <w:color w:val="000000"/>
            <w:shd w:val="clear" w:color="auto" w:fill="FFFFFF"/>
          </w:rPr>
          <w:t xml:space="preserve"> </w:t>
        </w:r>
      </w:ins>
      <w:ins w:id="375" w:author="Ubbarapu Blessie Aparanjitha" w:date="2017-03-07T17:21:00Z">
        <w:r w:rsidR="006842B9">
          <w:rPr>
            <w:rFonts w:ascii="Arial" w:eastAsia="Times New Roman" w:hAnsi="Arial" w:cs="Arial"/>
            <w:color w:val="323232"/>
            <w:szCs w:val="24"/>
            <w:rPrChange w:id="376" w:author="Ubbarapu Blessie Aparanjitha" w:date="2017-03-07T17:43:00Z">
              <w:rPr>
                <w:rFonts w:ascii="Arial" w:eastAsia="Times New Roman" w:hAnsi="Arial" w:cs="Arial"/>
                <w:color w:val="323232"/>
                <w:szCs w:val="24"/>
              </w:rPr>
            </w:rPrChange>
          </w:rPr>
          <w:t>Both Repository Workspaces and Streams can have a F</w:t>
        </w:r>
        <w:r w:rsidR="00741161" w:rsidRPr="006842B9">
          <w:rPr>
            <w:rFonts w:ascii="Arial" w:eastAsia="Times New Roman" w:hAnsi="Arial" w:cs="Arial"/>
            <w:color w:val="323232"/>
            <w:szCs w:val="24"/>
            <w:rPrChange w:id="377" w:author="Ubbarapu Blessie Aparanjitha" w:date="2017-03-07T17:43:00Z">
              <w:rPr>
                <w:rFonts w:ascii="Arial" w:hAnsi="Arial" w:cs="Arial"/>
                <w:color w:val="000000"/>
                <w:sz w:val="22"/>
                <w:shd w:val="clear" w:color="auto" w:fill="FFFFFF"/>
              </w:rPr>
            </w:rPrChange>
          </w:rPr>
          <w:t xml:space="preserve">low </w:t>
        </w:r>
      </w:ins>
      <w:ins w:id="378" w:author="Ubbarapu Blessie Aparanjitha" w:date="2017-03-07T17:43:00Z">
        <w:r w:rsidR="006842B9">
          <w:rPr>
            <w:rFonts w:ascii="Arial" w:eastAsia="Times New Roman" w:hAnsi="Arial" w:cs="Arial"/>
            <w:color w:val="323232"/>
            <w:szCs w:val="24"/>
          </w:rPr>
          <w:t>T</w:t>
        </w:r>
      </w:ins>
      <w:ins w:id="379" w:author="Ubbarapu Blessie Aparanjitha" w:date="2017-03-07T17:21:00Z">
        <w:r w:rsidR="00741161" w:rsidRPr="006842B9">
          <w:rPr>
            <w:rFonts w:ascii="Arial" w:eastAsia="Times New Roman" w:hAnsi="Arial" w:cs="Arial"/>
            <w:color w:val="323232"/>
            <w:szCs w:val="24"/>
            <w:rPrChange w:id="380" w:author="Ubbarapu Blessie Aparanjitha" w:date="2017-03-07T17:43:00Z">
              <w:rPr>
                <w:rFonts w:ascii="Arial" w:hAnsi="Arial" w:cs="Arial"/>
                <w:color w:val="000000"/>
                <w:sz w:val="22"/>
                <w:shd w:val="clear" w:color="auto" w:fill="FFFFFF"/>
              </w:rPr>
            </w:rPrChange>
          </w:rPr>
          <w:t xml:space="preserve">arget relationship that is defined to another </w:t>
        </w:r>
      </w:ins>
      <w:ins w:id="381" w:author="Ubbarapu Blessie Aparanjitha" w:date="2017-03-07T17:43:00Z">
        <w:r w:rsidR="006842B9">
          <w:rPr>
            <w:rFonts w:ascii="Arial" w:eastAsia="Times New Roman" w:hAnsi="Arial" w:cs="Arial"/>
            <w:color w:val="323232"/>
            <w:szCs w:val="24"/>
          </w:rPr>
          <w:t>R</w:t>
        </w:r>
      </w:ins>
      <w:ins w:id="382" w:author="Ubbarapu Blessie Aparanjitha" w:date="2017-03-07T17:21:00Z">
        <w:r w:rsidR="006842B9">
          <w:rPr>
            <w:rFonts w:ascii="Arial" w:eastAsia="Times New Roman" w:hAnsi="Arial" w:cs="Arial"/>
            <w:color w:val="323232"/>
            <w:szCs w:val="24"/>
            <w:rPrChange w:id="383" w:author="Ubbarapu Blessie Aparanjitha" w:date="2017-03-07T17:43:00Z">
              <w:rPr>
                <w:rFonts w:ascii="Arial" w:eastAsia="Times New Roman" w:hAnsi="Arial" w:cs="Arial"/>
                <w:color w:val="323232"/>
                <w:szCs w:val="24"/>
              </w:rPr>
            </w:rPrChange>
          </w:rPr>
          <w:t>epository Workspace or Stream. Each Repository Workspace or S</w:t>
        </w:r>
        <w:r w:rsidR="00741161" w:rsidRPr="006842B9">
          <w:rPr>
            <w:rFonts w:ascii="Arial" w:eastAsia="Times New Roman" w:hAnsi="Arial" w:cs="Arial"/>
            <w:color w:val="323232"/>
            <w:szCs w:val="24"/>
            <w:rPrChange w:id="384" w:author="Ubbarapu Blessie Aparanjitha" w:date="2017-03-07T17:43:00Z">
              <w:rPr>
                <w:rFonts w:ascii="Arial" w:hAnsi="Arial" w:cs="Arial"/>
                <w:color w:val="000000"/>
                <w:sz w:val="22"/>
                <w:shd w:val="clear" w:color="auto" w:fill="FFFFFF"/>
              </w:rPr>
            </w:rPrChange>
          </w:rPr>
          <w:t>tream can have many of these flow targets defined, but might only have a single one active. It is the active flow target that allows incoming and outgoing changes to be calculated.</w:t>
        </w:r>
      </w:ins>
    </w:p>
    <w:p w14:paraId="39C4D6BC" w14:textId="77777777" w:rsidR="00741161" w:rsidRDefault="00741161" w:rsidP="00C951F4">
      <w:pPr>
        <w:shd w:val="clear" w:color="auto" w:fill="FFFFFF"/>
        <w:spacing w:after="0" w:line="240" w:lineRule="auto"/>
        <w:textAlignment w:val="baseline"/>
        <w:rPr>
          <w:ins w:id="385" w:author="Ubbarapu Blessie Aparanjitha" w:date="2017-03-07T17:17:00Z"/>
          <w:rFonts w:ascii="Arial" w:hAnsi="Arial" w:cs="Arial"/>
          <w:color w:val="323232"/>
          <w:shd w:val="clear" w:color="auto" w:fill="FFFFFF"/>
        </w:rPr>
      </w:pPr>
    </w:p>
    <w:p w14:paraId="75EE339F" w14:textId="4ACF6875" w:rsidR="00C951F4" w:rsidRDefault="00C951F4" w:rsidP="00C951F4">
      <w:pPr>
        <w:shd w:val="clear" w:color="auto" w:fill="FFFFFF"/>
        <w:spacing w:after="0" w:line="240" w:lineRule="auto"/>
        <w:textAlignment w:val="baseline"/>
        <w:rPr>
          <w:ins w:id="386" w:author="Ubbarapu Blessie Aparanjitha" w:date="2017-03-07T16:56:00Z"/>
          <w:rFonts w:ascii="Arial" w:hAnsi="Arial" w:cs="Arial"/>
          <w:color w:val="323232"/>
          <w:shd w:val="clear" w:color="auto" w:fill="FFFFFF"/>
        </w:rPr>
      </w:pPr>
      <w:ins w:id="387" w:author="Ubbarapu Blessie Aparanjitha" w:date="2017-03-07T16:56:00Z">
        <w:r>
          <w:rPr>
            <w:rFonts w:ascii="Arial" w:hAnsi="Arial" w:cs="Arial"/>
            <w:color w:val="323232"/>
            <w:shd w:val="clear" w:color="auto" w:fill="FFFFFF"/>
          </w:rPr>
          <w:t xml:space="preserve">You create a </w:t>
        </w:r>
        <w:r w:rsidRPr="00B160A8">
          <w:rPr>
            <w:rFonts w:ascii="Arial" w:hAnsi="Arial" w:cs="Arial"/>
            <w:b/>
            <w:color w:val="323232"/>
            <w:shd w:val="clear" w:color="auto" w:fill="FFFFFF"/>
          </w:rPr>
          <w:t>Repository Workspace</w:t>
        </w:r>
        <w:r>
          <w:rPr>
            <w:rFonts w:ascii="Arial" w:hAnsi="Arial" w:cs="Arial"/>
            <w:color w:val="323232"/>
            <w:shd w:val="clear" w:color="auto" w:fill="FFFFFF"/>
          </w:rPr>
          <w:t xml:space="preserve"> to hold your private copies of the files and folders that you want to work with, and </w:t>
        </w:r>
        <w:r w:rsidR="00115E6F">
          <w:rPr>
            <w:rFonts w:ascii="Arial" w:hAnsi="Arial" w:cs="Arial"/>
            <w:color w:val="323232"/>
            <w:shd w:val="clear" w:color="auto" w:fill="FFFFFF"/>
          </w:rPr>
          <w:t>then load the contents of your Repository W</w:t>
        </w:r>
        <w:r>
          <w:rPr>
            <w:rFonts w:ascii="Arial" w:hAnsi="Arial" w:cs="Arial"/>
            <w:color w:val="323232"/>
            <w:shd w:val="clear" w:color="auto" w:fill="FFFFFF"/>
          </w:rPr>
          <w:t xml:space="preserve">orkspace into a </w:t>
        </w:r>
        <w:r w:rsidRPr="00B160A8">
          <w:rPr>
            <w:rFonts w:ascii="Arial" w:hAnsi="Arial" w:cs="Arial"/>
            <w:b/>
            <w:color w:val="323232"/>
            <w:shd w:val="clear" w:color="auto" w:fill="FFFFFF"/>
          </w:rPr>
          <w:t>Sandbox</w:t>
        </w:r>
        <w:r>
          <w:rPr>
            <w:rFonts w:ascii="Arial" w:hAnsi="Arial" w:cs="Arial"/>
            <w:color w:val="323232"/>
            <w:shd w:val="clear" w:color="auto" w:fill="FFFFFF"/>
          </w:rPr>
          <w:t xml:space="preserve"> (a directory in your computer's file system) so that the files and folders are accessible to tools like editors, compilers, and integrated development environments. As you make changes to the contents of your Sandbox and save, the changes will be accumulated in </w:t>
        </w:r>
        <w:r w:rsidRPr="00B160A8">
          <w:rPr>
            <w:rFonts w:ascii="Arial" w:hAnsi="Arial" w:cs="Arial"/>
            <w:b/>
            <w:color w:val="323232"/>
            <w:shd w:val="clear" w:color="auto" w:fill="FFFFFF"/>
          </w:rPr>
          <w:t>Unresolved</w:t>
        </w:r>
        <w:r>
          <w:rPr>
            <w:rFonts w:ascii="Arial" w:hAnsi="Arial" w:cs="Arial"/>
            <w:color w:val="323232"/>
            <w:shd w:val="clear" w:color="auto" w:fill="FFFFFF"/>
          </w:rPr>
          <w:t xml:space="preserve"> component under Pending Changes view. You periodically check them in, which copies them to the </w:t>
        </w:r>
      </w:ins>
      <w:ins w:id="388" w:author="Ubbarapu Blessie Aparanjitha" w:date="2017-03-07T16:59:00Z">
        <w:r>
          <w:rPr>
            <w:rFonts w:ascii="Arial" w:hAnsi="Arial" w:cs="Arial"/>
            <w:color w:val="323232"/>
            <w:shd w:val="clear" w:color="auto" w:fill="FFFFFF"/>
          </w:rPr>
          <w:t>R</w:t>
        </w:r>
      </w:ins>
      <w:ins w:id="389" w:author="Ubbarapu Blessie Aparanjitha" w:date="2017-03-07T16:56:00Z">
        <w:r>
          <w:rPr>
            <w:rFonts w:ascii="Arial" w:hAnsi="Arial" w:cs="Arial"/>
            <w:color w:val="323232"/>
            <w:shd w:val="clear" w:color="auto" w:fill="FFFFFF"/>
          </w:rPr>
          <w:t>epository Workspace, so that the changes are b</w:t>
        </w:r>
        <w:r w:rsidR="00F23B77">
          <w:rPr>
            <w:rFonts w:ascii="Arial" w:hAnsi="Arial" w:cs="Arial"/>
            <w:color w:val="323232"/>
            <w:shd w:val="clear" w:color="auto" w:fill="FFFFFF"/>
          </w:rPr>
          <w:t xml:space="preserve">acked </w:t>
        </w:r>
        <w:r w:rsidR="00115E6F">
          <w:rPr>
            <w:rFonts w:ascii="Arial" w:hAnsi="Arial" w:cs="Arial"/>
            <w:color w:val="323232"/>
            <w:shd w:val="clear" w:color="auto" w:fill="FFFFFF"/>
          </w:rPr>
          <w:t>up on the server. In the Repository W</w:t>
        </w:r>
        <w:r>
          <w:rPr>
            <w:rFonts w:ascii="Arial" w:hAnsi="Arial" w:cs="Arial"/>
            <w:color w:val="323232"/>
            <w:shd w:val="clear" w:color="auto" w:fill="FFFFFF"/>
          </w:rPr>
          <w:t xml:space="preserve">orkspace, related changes are collected as </w:t>
        </w:r>
        <w:r w:rsidRPr="00B160A8">
          <w:rPr>
            <w:rFonts w:ascii="Arial" w:hAnsi="Arial" w:cs="Arial"/>
            <w:b/>
            <w:color w:val="323232"/>
            <w:shd w:val="clear" w:color="auto" w:fill="FFFFFF"/>
          </w:rPr>
          <w:t>change sets</w:t>
        </w:r>
        <w:r>
          <w:rPr>
            <w:rFonts w:ascii="Arial" w:hAnsi="Arial" w:cs="Arial"/>
            <w:color w:val="323232"/>
            <w:shd w:val="clear" w:color="auto" w:fill="FFFFFF"/>
          </w:rPr>
          <w:t>, which enable changes in multiple files and folders to be delivered</w:t>
        </w:r>
      </w:ins>
      <w:ins w:id="390" w:author="Ubbarapu Blessie Aparanjitha" w:date="2017-03-07T17:06:00Z">
        <w:r w:rsidR="00115E6F">
          <w:rPr>
            <w:rFonts w:ascii="Arial" w:hAnsi="Arial" w:cs="Arial"/>
            <w:color w:val="323232"/>
            <w:shd w:val="clear" w:color="auto" w:fill="FFFFFF"/>
          </w:rPr>
          <w:t xml:space="preserve"> to Stream</w:t>
        </w:r>
      </w:ins>
      <w:ins w:id="391" w:author="Ubbarapu Blessie Aparanjitha" w:date="2017-03-07T16:56:00Z">
        <w:r>
          <w:rPr>
            <w:rFonts w:ascii="Arial" w:hAnsi="Arial" w:cs="Arial"/>
            <w:color w:val="323232"/>
            <w:shd w:val="clear" w:color="auto" w:fill="FFFFFF"/>
          </w:rPr>
          <w:t xml:space="preserve"> in a single operation.</w:t>
        </w:r>
      </w:ins>
    </w:p>
    <w:p w14:paraId="4E3F4948" w14:textId="77777777" w:rsidR="00C951F4" w:rsidRDefault="00C951F4" w:rsidP="00C951F4">
      <w:pPr>
        <w:shd w:val="clear" w:color="auto" w:fill="FFFFFF"/>
        <w:spacing w:after="0" w:line="240" w:lineRule="auto"/>
        <w:textAlignment w:val="baseline"/>
        <w:rPr>
          <w:ins w:id="392" w:author="Ubbarapu Blessie Aparanjitha" w:date="2017-03-07T16:56:00Z"/>
          <w:rFonts w:ascii="Arial" w:hAnsi="Arial" w:cs="Arial"/>
          <w:color w:val="323232"/>
          <w:shd w:val="clear" w:color="auto" w:fill="FFFFFF"/>
        </w:rPr>
      </w:pPr>
    </w:p>
    <w:p w14:paraId="6CEB25FF" w14:textId="5E88D988" w:rsidR="00C951F4" w:rsidRDefault="00C951F4" w:rsidP="00C951F4">
      <w:pPr>
        <w:spacing w:after="0" w:line="240" w:lineRule="auto"/>
        <w:rPr>
          <w:ins w:id="393" w:author="Ubbarapu Blessie Aparanjitha" w:date="2017-03-07T16:56:00Z"/>
          <w:rFonts w:ascii="Arial" w:hAnsi="Arial" w:cs="Arial"/>
          <w:color w:val="323232"/>
          <w:shd w:val="clear" w:color="auto" w:fill="FFFFFF"/>
        </w:rPr>
      </w:pPr>
      <w:ins w:id="394" w:author="Ubbarapu Blessie Aparanjitha" w:date="2017-03-07T16:56:00Z">
        <w:r w:rsidRPr="00B160A8">
          <w:rPr>
            <w:rFonts w:ascii="Arial" w:hAnsi="Arial" w:cs="Arial"/>
            <w:color w:val="323232"/>
            <w:shd w:val="clear" w:color="auto" w:fill="FFFFFF"/>
          </w:rPr>
          <w:t>Figure 1 illustrat</w:t>
        </w:r>
        <w:r w:rsidR="009B291D">
          <w:rPr>
            <w:rFonts w:ascii="Arial" w:hAnsi="Arial" w:cs="Arial"/>
            <w:color w:val="323232"/>
            <w:shd w:val="clear" w:color="auto" w:fill="FFFFFF"/>
          </w:rPr>
          <w:t>es a simple configuration of a Repository W</w:t>
        </w:r>
        <w:r w:rsidR="00B551AA">
          <w:rPr>
            <w:rFonts w:ascii="Arial" w:hAnsi="Arial" w:cs="Arial"/>
            <w:color w:val="323232"/>
            <w:shd w:val="clear" w:color="auto" w:fill="FFFFFF"/>
          </w:rPr>
          <w:t xml:space="preserve">orkspace and a single </w:t>
        </w:r>
        <w:r w:rsidR="00B551AA" w:rsidRPr="00B551AA">
          <w:rPr>
            <w:rFonts w:ascii="Arial" w:hAnsi="Arial" w:cs="Arial"/>
            <w:b/>
            <w:color w:val="323232"/>
            <w:shd w:val="clear" w:color="auto" w:fill="FFFFFF"/>
            <w:rPrChange w:id="395" w:author="Ubbarapu Blessie Aparanjitha" w:date="2017-03-07T17:09:00Z">
              <w:rPr>
                <w:rFonts w:ascii="Arial" w:hAnsi="Arial" w:cs="Arial"/>
                <w:color w:val="323232"/>
                <w:shd w:val="clear" w:color="auto" w:fill="FFFFFF"/>
              </w:rPr>
            </w:rPrChange>
          </w:rPr>
          <w:t>C</w:t>
        </w:r>
        <w:r w:rsidRPr="00B551AA">
          <w:rPr>
            <w:rFonts w:ascii="Arial" w:hAnsi="Arial" w:cs="Arial"/>
            <w:b/>
            <w:color w:val="323232"/>
            <w:shd w:val="clear" w:color="auto" w:fill="FFFFFF"/>
            <w:rPrChange w:id="396" w:author="Ubbarapu Blessie Aparanjitha" w:date="2017-03-07T17:09:00Z">
              <w:rPr>
                <w:rFonts w:ascii="Arial" w:hAnsi="Arial" w:cs="Arial"/>
                <w:color w:val="323232"/>
                <w:shd w:val="clear" w:color="auto" w:fill="FFFFFF"/>
              </w:rPr>
            </w:rPrChange>
          </w:rPr>
          <w:t>omponent</w:t>
        </w:r>
        <w:r w:rsidRPr="00B160A8">
          <w:rPr>
            <w:rFonts w:ascii="Arial" w:hAnsi="Arial" w:cs="Arial"/>
            <w:color w:val="323232"/>
            <w:shd w:val="clear" w:color="auto" w:fill="FFFFFF"/>
          </w:rPr>
          <w:t>. Ch</w:t>
        </w:r>
        <w:r>
          <w:rPr>
            <w:rFonts w:ascii="Arial" w:hAnsi="Arial" w:cs="Arial"/>
            <w:color w:val="323232"/>
            <w:shd w:val="clear" w:color="auto" w:fill="FFFFFF"/>
          </w:rPr>
          <w:t>eck-in copies changes from the S</w:t>
        </w:r>
        <w:r w:rsidRPr="00B160A8">
          <w:rPr>
            <w:rFonts w:ascii="Arial" w:hAnsi="Arial" w:cs="Arial"/>
            <w:color w:val="323232"/>
            <w:shd w:val="clear" w:color="auto" w:fill="FFFFFF"/>
          </w:rPr>
          <w:t xml:space="preserve">andbox to the </w:t>
        </w:r>
      </w:ins>
      <w:ins w:id="397" w:author="Ubbarapu Blessie Aparanjitha" w:date="2017-03-07T16:59:00Z">
        <w:r>
          <w:rPr>
            <w:rFonts w:ascii="Arial" w:hAnsi="Arial" w:cs="Arial"/>
            <w:color w:val="323232"/>
            <w:shd w:val="clear" w:color="auto" w:fill="FFFFFF"/>
          </w:rPr>
          <w:t>R</w:t>
        </w:r>
      </w:ins>
      <w:ins w:id="398" w:author="Ubbarapu Blessie Aparanjitha" w:date="2017-03-07T16:56:00Z">
        <w:r>
          <w:rPr>
            <w:rFonts w:ascii="Arial" w:hAnsi="Arial" w:cs="Arial"/>
            <w:color w:val="323232"/>
            <w:shd w:val="clear" w:color="auto" w:fill="FFFFFF"/>
          </w:rPr>
          <w:t>epository W</w:t>
        </w:r>
        <w:r w:rsidRPr="00B160A8">
          <w:rPr>
            <w:rFonts w:ascii="Arial" w:hAnsi="Arial" w:cs="Arial"/>
            <w:color w:val="323232"/>
            <w:shd w:val="clear" w:color="auto" w:fill="FFFFFF"/>
          </w:rPr>
          <w:t>orkspace</w:t>
        </w:r>
        <w:r w:rsidR="00B551AA">
          <w:rPr>
            <w:rFonts w:ascii="Arial" w:hAnsi="Arial" w:cs="Arial"/>
            <w:color w:val="323232"/>
            <w:shd w:val="clear" w:color="auto" w:fill="FFFFFF"/>
          </w:rPr>
          <w:t>, creating Change S</w:t>
        </w:r>
        <w:r>
          <w:rPr>
            <w:rFonts w:ascii="Arial" w:hAnsi="Arial" w:cs="Arial"/>
            <w:color w:val="323232"/>
            <w:shd w:val="clear" w:color="auto" w:fill="FFFFFF"/>
          </w:rPr>
          <w:t>ets</w:t>
        </w:r>
        <w:r w:rsidRPr="00B160A8">
          <w:rPr>
            <w:rFonts w:ascii="Arial" w:hAnsi="Arial" w:cs="Arial"/>
            <w:color w:val="323232"/>
            <w:shd w:val="clear" w:color="auto" w:fill="FFFFFF"/>
          </w:rPr>
          <w:t>.</w:t>
        </w:r>
        <w:r w:rsidR="00B551AA">
          <w:rPr>
            <w:rFonts w:ascii="Arial" w:hAnsi="Arial" w:cs="Arial"/>
            <w:color w:val="323232"/>
            <w:shd w:val="clear" w:color="auto" w:fill="FFFFFF"/>
          </w:rPr>
          <w:t xml:space="preserve"> These Change S</w:t>
        </w:r>
        <w:r>
          <w:rPr>
            <w:rFonts w:ascii="Arial" w:hAnsi="Arial" w:cs="Arial"/>
            <w:color w:val="323232"/>
            <w:shd w:val="clear" w:color="auto" w:fill="FFFFFF"/>
          </w:rPr>
          <w:t>ets</w:t>
        </w:r>
      </w:ins>
      <w:ins w:id="399" w:author="Ubbarapu Blessie Aparanjitha" w:date="2017-03-07T17:00:00Z">
        <w:r>
          <w:rPr>
            <w:rFonts w:ascii="Arial" w:hAnsi="Arial" w:cs="Arial"/>
            <w:color w:val="323232"/>
            <w:shd w:val="clear" w:color="auto" w:fill="FFFFFF"/>
          </w:rPr>
          <w:t xml:space="preserve"> </w:t>
        </w:r>
      </w:ins>
      <w:ins w:id="400" w:author="Ubbarapu Blessie Aparanjitha" w:date="2017-03-07T16:56:00Z">
        <w:r w:rsidR="00B551AA">
          <w:rPr>
            <w:rFonts w:ascii="Arial" w:hAnsi="Arial" w:cs="Arial"/>
            <w:color w:val="323232"/>
            <w:shd w:val="clear" w:color="auto" w:fill="FFFFFF"/>
          </w:rPr>
          <w:t>can be delivered to S</w:t>
        </w:r>
        <w:r>
          <w:rPr>
            <w:rFonts w:ascii="Arial" w:hAnsi="Arial" w:cs="Arial"/>
            <w:color w:val="323232"/>
            <w:shd w:val="clear" w:color="auto" w:fill="FFFFFF"/>
          </w:rPr>
          <w:t>tream from Repository Workspace</w:t>
        </w:r>
      </w:ins>
      <w:ins w:id="401" w:author="Ubbarapu Blessie Aparanjitha" w:date="2017-03-07T17:10:00Z">
        <w:r w:rsidR="00FA6052">
          <w:rPr>
            <w:rFonts w:ascii="Arial" w:hAnsi="Arial" w:cs="Arial"/>
            <w:color w:val="323232"/>
            <w:shd w:val="clear" w:color="auto" w:fill="FFFFFF"/>
          </w:rPr>
          <w:t xml:space="preserve"> which is ill</w:t>
        </w:r>
      </w:ins>
      <w:ins w:id="402" w:author="Ubbarapu Blessie Aparanjitha" w:date="2017-03-07T17:13:00Z">
        <w:r w:rsidR="00B423EC">
          <w:rPr>
            <w:rFonts w:ascii="Arial" w:hAnsi="Arial" w:cs="Arial"/>
            <w:color w:val="323232"/>
            <w:shd w:val="clear" w:color="auto" w:fill="FFFFFF"/>
          </w:rPr>
          <w:t>ustrated in Figure 2</w:t>
        </w:r>
      </w:ins>
      <w:ins w:id="403" w:author="Ubbarapu Blessie Aparanjitha" w:date="2017-03-07T16:56:00Z">
        <w:r>
          <w:rPr>
            <w:rFonts w:ascii="Arial" w:hAnsi="Arial" w:cs="Arial"/>
            <w:color w:val="323232"/>
            <w:shd w:val="clear" w:color="auto" w:fill="FFFFFF"/>
          </w:rPr>
          <w:t>.</w:t>
        </w:r>
        <w:r w:rsidRPr="00B160A8">
          <w:rPr>
            <w:rFonts w:ascii="Arial" w:hAnsi="Arial" w:cs="Arial"/>
            <w:color w:val="323232"/>
            <w:shd w:val="clear" w:color="auto" w:fill="FFFFFF"/>
          </w:rPr>
          <w:t xml:space="preserve"> </w:t>
        </w:r>
      </w:ins>
    </w:p>
    <w:p w14:paraId="141D957C" w14:textId="78B70E31" w:rsidR="00C951F4" w:rsidRPr="00B160A8" w:rsidRDefault="00C951F4" w:rsidP="00C951F4">
      <w:pPr>
        <w:spacing w:after="0" w:line="240" w:lineRule="auto"/>
        <w:rPr>
          <w:ins w:id="404" w:author="Ubbarapu Blessie Aparanjitha" w:date="2017-03-07T16:56:00Z"/>
          <w:rFonts w:ascii="Arial" w:hAnsi="Arial" w:cs="Arial"/>
          <w:color w:val="323232"/>
          <w:shd w:val="clear" w:color="auto" w:fill="FFFFFF"/>
        </w:rPr>
      </w:pPr>
      <w:ins w:id="405" w:author="Ubbarapu Blessie Aparanjitha" w:date="2017-03-07T16:56:00Z">
        <w:r w:rsidRPr="00B423EC">
          <w:rPr>
            <w:rFonts w:ascii="Arial" w:hAnsi="Arial" w:cs="Arial"/>
            <w:b/>
            <w:color w:val="323232"/>
            <w:shd w:val="clear" w:color="auto" w:fill="FFFFFF"/>
            <w:rPrChange w:id="406" w:author="Ubbarapu Blessie Aparanjitha" w:date="2017-03-07T17:13:00Z">
              <w:rPr>
                <w:rFonts w:ascii="Arial" w:hAnsi="Arial" w:cs="Arial"/>
                <w:color w:val="323232"/>
                <w:shd w:val="clear" w:color="auto" w:fill="FFFFFF"/>
              </w:rPr>
            </w:rPrChange>
          </w:rPr>
          <w:t>Load</w:t>
        </w:r>
        <w:r>
          <w:rPr>
            <w:rFonts w:ascii="Arial" w:hAnsi="Arial" w:cs="Arial"/>
            <w:color w:val="323232"/>
            <w:shd w:val="clear" w:color="auto" w:fill="FFFFFF"/>
          </w:rPr>
          <w:t xml:space="preserve"> loads the S</w:t>
        </w:r>
        <w:r w:rsidRPr="00B160A8">
          <w:rPr>
            <w:rFonts w:ascii="Arial" w:hAnsi="Arial" w:cs="Arial"/>
            <w:color w:val="323232"/>
            <w:shd w:val="clear" w:color="auto" w:fill="FFFFFF"/>
          </w:rPr>
          <w:t>a</w:t>
        </w:r>
        <w:r>
          <w:rPr>
            <w:rFonts w:ascii="Arial" w:hAnsi="Arial" w:cs="Arial"/>
            <w:color w:val="323232"/>
            <w:shd w:val="clear" w:color="auto" w:fill="FFFFFF"/>
          </w:rPr>
          <w:t>ndbox with the contents of the Repository W</w:t>
        </w:r>
        <w:r w:rsidRPr="00B160A8">
          <w:rPr>
            <w:rFonts w:ascii="Arial" w:hAnsi="Arial" w:cs="Arial"/>
            <w:color w:val="323232"/>
            <w:shd w:val="clear" w:color="auto" w:fill="FFFFFF"/>
          </w:rPr>
          <w:t>orkspace.</w:t>
        </w:r>
      </w:ins>
    </w:p>
    <w:p w14:paraId="4DFC749D" w14:textId="48539095" w:rsidR="00C951F4" w:rsidRPr="00F23A7F" w:rsidRDefault="00C951F4" w:rsidP="00C951F4">
      <w:pPr>
        <w:shd w:val="clear" w:color="auto" w:fill="FFFFFF"/>
        <w:spacing w:after="0" w:line="240" w:lineRule="auto"/>
        <w:textAlignment w:val="baseline"/>
        <w:rPr>
          <w:ins w:id="407" w:author="Ubbarapu Blessie Aparanjitha" w:date="2017-03-07T16:56:00Z"/>
          <w:rFonts w:ascii="Arial" w:eastAsia="Times New Roman" w:hAnsi="Arial" w:cs="Arial"/>
          <w:color w:val="323232"/>
          <w:sz w:val="24"/>
          <w:szCs w:val="24"/>
        </w:rPr>
      </w:pPr>
      <w:ins w:id="408" w:author="Ubbarapu Blessie Aparanjitha" w:date="2017-03-07T16:56:00Z">
        <w:r w:rsidRPr="00B423EC">
          <w:rPr>
            <w:rFonts w:ascii="Arial" w:hAnsi="Arial" w:cs="Arial"/>
            <w:b/>
            <w:color w:val="323232"/>
            <w:shd w:val="clear" w:color="auto" w:fill="FFFFFF"/>
            <w:rPrChange w:id="409" w:author="Ubbarapu Blessie Aparanjitha" w:date="2017-03-07T17:13:00Z">
              <w:rPr>
                <w:rFonts w:ascii="Arial" w:hAnsi="Arial" w:cs="Arial"/>
                <w:color w:val="323232"/>
                <w:shd w:val="clear" w:color="auto" w:fill="FFFFFF"/>
              </w:rPr>
            </w:rPrChange>
          </w:rPr>
          <w:t>Check-in</w:t>
        </w:r>
        <w:r>
          <w:rPr>
            <w:rFonts w:ascii="Arial" w:hAnsi="Arial" w:cs="Arial"/>
            <w:color w:val="323232"/>
            <w:shd w:val="clear" w:color="auto" w:fill="FFFFFF"/>
          </w:rPr>
          <w:t xml:space="preserve"> copies work from your Sandbox to your Repository W</w:t>
        </w:r>
        <w:r w:rsidRPr="00B160A8">
          <w:rPr>
            <w:rFonts w:ascii="Arial" w:hAnsi="Arial" w:cs="Arial"/>
            <w:color w:val="323232"/>
            <w:shd w:val="clear" w:color="auto" w:fill="FFFFFF"/>
          </w:rPr>
          <w:t>orkspace</w:t>
        </w:r>
        <w:r>
          <w:rPr>
            <w:rFonts w:ascii="Arial" w:hAnsi="Arial" w:cs="Arial"/>
            <w:color w:val="323232"/>
            <w:shd w:val="clear" w:color="auto" w:fill="FFFFFF"/>
          </w:rPr>
          <w:t>.</w:t>
        </w:r>
      </w:ins>
    </w:p>
    <w:p w14:paraId="69127836" w14:textId="77777777" w:rsidR="00C951F4" w:rsidRDefault="00C951F4" w:rsidP="00C951F4">
      <w:pPr>
        <w:shd w:val="clear" w:color="auto" w:fill="FFFFFF"/>
        <w:spacing w:after="0" w:line="240" w:lineRule="auto"/>
        <w:textAlignment w:val="baseline"/>
        <w:rPr>
          <w:ins w:id="410" w:author="Ubbarapu Blessie Aparanjitha" w:date="2017-03-07T16:56:00Z"/>
          <w:rFonts w:ascii="Calibri" w:eastAsia="Times New Roman" w:hAnsi="Calibri" w:cs="Times New Roman"/>
          <w:sz w:val="22"/>
          <w:szCs w:val="20"/>
        </w:rPr>
      </w:pPr>
    </w:p>
    <w:p w14:paraId="049A8CE8" w14:textId="77777777" w:rsidR="00C951F4" w:rsidRDefault="00C951F4" w:rsidP="00C951F4">
      <w:pPr>
        <w:shd w:val="clear" w:color="auto" w:fill="FFFFFF"/>
        <w:spacing w:after="0" w:line="240" w:lineRule="auto"/>
        <w:jc w:val="center"/>
        <w:textAlignment w:val="baseline"/>
        <w:rPr>
          <w:ins w:id="411" w:author="Ubbarapu Blessie Aparanjitha" w:date="2017-03-07T16:56:00Z"/>
          <w:rFonts w:ascii="Calibri" w:eastAsia="Times New Roman" w:hAnsi="Calibri" w:cs="Times New Roman"/>
          <w:sz w:val="22"/>
          <w:szCs w:val="20"/>
        </w:rPr>
      </w:pPr>
      <w:ins w:id="412" w:author="Ubbarapu Blessie Aparanjitha" w:date="2017-03-07T16:56:00Z">
        <w:r>
          <w:rPr>
            <w:noProof/>
          </w:rPr>
          <w:drawing>
            <wp:inline distT="0" distB="0" distL="0" distR="0" wp14:anchorId="18BE8CE4" wp14:editId="612FCD42">
              <wp:extent cx="1517650" cy="1887220"/>
              <wp:effectExtent l="0" t="0" r="0" b="0"/>
              <wp:docPr id="35" name="Picture 35" descr="Check-in copies work from your sandbox to your repository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eck-in copies work from your sandbox to your repository workspa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17650" cy="1887220"/>
                      </a:xfrm>
                      <a:prstGeom prst="rect">
                        <a:avLst/>
                      </a:prstGeom>
                      <a:noFill/>
                      <a:ln>
                        <a:noFill/>
                      </a:ln>
                    </pic:spPr>
                  </pic:pic>
                </a:graphicData>
              </a:graphic>
            </wp:inline>
          </w:drawing>
        </w:r>
      </w:ins>
    </w:p>
    <w:p w14:paraId="381C593A" w14:textId="77777777" w:rsidR="00C951F4" w:rsidRDefault="00C951F4" w:rsidP="00C951F4">
      <w:pPr>
        <w:shd w:val="clear" w:color="auto" w:fill="FFFFFF"/>
        <w:spacing w:after="0" w:line="240" w:lineRule="auto"/>
        <w:jc w:val="center"/>
        <w:textAlignment w:val="baseline"/>
        <w:rPr>
          <w:ins w:id="413" w:author="Ubbarapu Blessie Aparanjitha" w:date="2017-03-07T16:56:00Z"/>
          <w:rFonts w:ascii="Calibri" w:eastAsia="Times New Roman" w:hAnsi="Calibri" w:cs="Times New Roman"/>
          <w:sz w:val="22"/>
          <w:szCs w:val="20"/>
        </w:rPr>
      </w:pPr>
      <w:ins w:id="414" w:author="Ubbarapu Blessie Aparanjitha" w:date="2017-03-07T16:56:00Z">
        <w:r>
          <w:rPr>
            <w:rFonts w:ascii="Calibri" w:eastAsia="Times New Roman" w:hAnsi="Calibri" w:cs="Times New Roman"/>
            <w:sz w:val="22"/>
            <w:szCs w:val="20"/>
          </w:rPr>
          <w:t>Figure 1</w:t>
        </w:r>
      </w:ins>
    </w:p>
    <w:p w14:paraId="3297E1B5" w14:textId="77777777" w:rsidR="00C951F4" w:rsidRDefault="00C951F4" w:rsidP="00C951F4">
      <w:pPr>
        <w:shd w:val="clear" w:color="auto" w:fill="FFFFFF"/>
        <w:spacing w:after="0" w:line="240" w:lineRule="auto"/>
        <w:textAlignment w:val="baseline"/>
        <w:rPr>
          <w:ins w:id="415" w:author="Ubbarapu Blessie Aparanjitha" w:date="2017-03-07T16:56:00Z"/>
          <w:rFonts w:ascii="Calibri" w:eastAsia="Times New Roman" w:hAnsi="Calibri" w:cs="Times New Roman"/>
          <w:sz w:val="22"/>
          <w:szCs w:val="20"/>
        </w:rPr>
      </w:pPr>
    </w:p>
    <w:p w14:paraId="5F945C9E" w14:textId="77777777" w:rsidR="00A57301" w:rsidRDefault="00C951F4" w:rsidP="00A57301">
      <w:pPr>
        <w:rPr>
          <w:ins w:id="416" w:author="Ubbarapu Blessie Aparanjitha" w:date="2017-03-07T17:03:00Z"/>
          <w:rStyle w:val="apple-converted-space"/>
          <w:rFonts w:ascii="Arial" w:hAnsi="Arial" w:cs="Arial"/>
          <w:color w:val="323232"/>
          <w:shd w:val="clear" w:color="auto" w:fill="FFFFFF"/>
        </w:rPr>
        <w:pPrChange w:id="417" w:author="Ubbarapu Blessie Aparanjitha" w:date="2017-03-07T17:03:00Z">
          <w:pPr>
            <w:shd w:val="clear" w:color="auto" w:fill="FFFFFF"/>
            <w:spacing w:after="0" w:line="240" w:lineRule="auto"/>
            <w:textAlignment w:val="baseline"/>
          </w:pPr>
        </w:pPrChange>
      </w:pPr>
      <w:ins w:id="418" w:author="Ubbarapu Blessie Aparanjitha" w:date="2017-03-07T16:56:00Z">
        <w:r>
          <w:rPr>
            <w:rFonts w:ascii="Arial" w:hAnsi="Arial" w:cs="Arial"/>
            <w:color w:val="323232"/>
            <w:shd w:val="clear" w:color="auto" w:fill="FFFFFF"/>
          </w:rPr>
          <w:t xml:space="preserve">When you work as part of a team, your workspace and the workspaces of other team members are configured to deliver their changes to a shared repository object called a </w:t>
        </w:r>
        <w:r w:rsidRPr="00C951F4">
          <w:rPr>
            <w:rFonts w:ascii="Arial" w:hAnsi="Arial" w:cs="Arial"/>
            <w:b/>
            <w:color w:val="323232"/>
            <w:shd w:val="clear" w:color="auto" w:fill="FFFFFF"/>
            <w:rPrChange w:id="419" w:author="Ubbarapu Blessie Aparanjitha" w:date="2017-03-07T17:00:00Z">
              <w:rPr>
                <w:rFonts w:ascii="Arial" w:hAnsi="Arial" w:cs="Arial"/>
                <w:color w:val="323232"/>
                <w:shd w:val="clear" w:color="auto" w:fill="FFFFFF"/>
              </w:rPr>
            </w:rPrChange>
          </w:rPr>
          <w:t>Stream</w:t>
        </w:r>
        <w:r>
          <w:rPr>
            <w:rFonts w:ascii="Arial" w:hAnsi="Arial" w:cs="Arial"/>
            <w:color w:val="323232"/>
            <w:shd w:val="clear" w:color="auto" w:fill="FFFFFF"/>
          </w:rPr>
          <w:t>.</w:t>
        </w:r>
        <w:r>
          <w:rPr>
            <w:rStyle w:val="apple-converted-space"/>
            <w:rFonts w:ascii="Arial" w:hAnsi="Arial" w:cs="Arial"/>
            <w:color w:val="323232"/>
            <w:shd w:val="clear" w:color="auto" w:fill="FFFFFF"/>
          </w:rPr>
          <w:t> </w:t>
        </w:r>
      </w:ins>
    </w:p>
    <w:p w14:paraId="42452804" w14:textId="0F118A2A" w:rsidR="00C951F4" w:rsidRPr="00A57301" w:rsidRDefault="00C951F4" w:rsidP="00A57301">
      <w:pPr>
        <w:rPr>
          <w:ins w:id="420" w:author="Ubbarapu Blessie Aparanjitha" w:date="2017-03-07T16:56:00Z"/>
          <w:rPrChange w:id="421" w:author="Ubbarapu Blessie Aparanjitha" w:date="2017-03-07T17:03:00Z">
            <w:rPr>
              <w:ins w:id="422" w:author="Ubbarapu Blessie Aparanjitha" w:date="2017-03-07T16:56:00Z"/>
              <w:rFonts w:ascii="Calibri" w:eastAsia="Times New Roman" w:hAnsi="Calibri" w:cs="Times New Roman"/>
              <w:sz w:val="22"/>
              <w:szCs w:val="20"/>
            </w:rPr>
          </w:rPrChange>
        </w:rPr>
        <w:pPrChange w:id="423" w:author="Ubbarapu Blessie Aparanjitha" w:date="2017-03-07T17:03:00Z">
          <w:pPr>
            <w:shd w:val="clear" w:color="auto" w:fill="FFFFFF"/>
            <w:spacing w:after="0" w:line="240" w:lineRule="auto"/>
            <w:textAlignment w:val="baseline"/>
          </w:pPr>
        </w:pPrChange>
      </w:pPr>
      <w:ins w:id="424" w:author="Ubbarapu Blessie Aparanjitha" w:date="2017-03-07T16:56:00Z">
        <w:r w:rsidRPr="00B160A8">
          <w:rPr>
            <w:rFonts w:ascii="Arial" w:hAnsi="Arial" w:cs="Arial"/>
            <w:color w:val="323232"/>
            <w:shd w:val="clear" w:color="auto" w:fill="FFFFFF"/>
          </w:rPr>
          <w:fldChar w:fldCharType="begin"/>
        </w:r>
        <w:r w:rsidRPr="00B160A8">
          <w:rPr>
            <w:rFonts w:ascii="Arial" w:hAnsi="Arial" w:cs="Arial"/>
            <w:color w:val="323232"/>
            <w:shd w:val="clear" w:color="auto" w:fill="FFFFFF"/>
          </w:rPr>
          <w:instrText xml:space="preserve"> HYPERLINK "https://www.ibm.com/support/knowledgecenter/en/SS2L6K_6.0.1/com.ibm.team.scm.doc/topics/c_getting_started.html?view=kc" \l "c_getting_started__fig_ws-stream" </w:instrText>
        </w:r>
        <w:r w:rsidRPr="00B160A8">
          <w:rPr>
            <w:rFonts w:ascii="Arial" w:hAnsi="Arial" w:cs="Arial"/>
            <w:color w:val="323232"/>
            <w:shd w:val="clear" w:color="auto" w:fill="FFFFFF"/>
          </w:rPr>
          <w:fldChar w:fldCharType="separate"/>
        </w:r>
        <w:r w:rsidRPr="00B160A8">
          <w:rPr>
            <w:color w:val="323232"/>
          </w:rPr>
          <w:t>Figure 2</w:t>
        </w:r>
        <w:r w:rsidRPr="00B160A8">
          <w:rPr>
            <w:rFonts w:ascii="Arial" w:hAnsi="Arial" w:cs="Arial"/>
            <w:color w:val="323232"/>
            <w:shd w:val="clear" w:color="auto" w:fill="FFFFFF"/>
          </w:rPr>
          <w:fldChar w:fldCharType="end"/>
        </w:r>
        <w:r>
          <w:rPr>
            <w:rStyle w:val="apple-converted-space"/>
            <w:rFonts w:ascii="Arial" w:hAnsi="Arial" w:cs="Arial"/>
            <w:color w:val="323232"/>
            <w:shd w:val="clear" w:color="auto" w:fill="FFFFFF"/>
          </w:rPr>
          <w:t> </w:t>
        </w:r>
        <w:r>
          <w:rPr>
            <w:rFonts w:ascii="Arial" w:hAnsi="Arial" w:cs="Arial"/>
            <w:color w:val="323232"/>
            <w:shd w:val="clear" w:color="auto" w:fill="FFFFFF"/>
          </w:rPr>
          <w:t>shows how change sets are created in a Sandbox</w:t>
        </w:r>
      </w:ins>
      <w:ins w:id="425" w:author="Ubbarapu Blessie Aparanjitha" w:date="2017-03-07T17:02:00Z">
        <w:r>
          <w:rPr>
            <w:rFonts w:ascii="Arial" w:hAnsi="Arial" w:cs="Arial"/>
            <w:color w:val="323232"/>
            <w:shd w:val="clear" w:color="auto" w:fill="FFFFFF"/>
          </w:rPr>
          <w:t>,</w:t>
        </w:r>
      </w:ins>
      <w:ins w:id="426" w:author="Ubbarapu Blessie Aparanjitha" w:date="2017-03-07T16:56:00Z">
        <w:r>
          <w:rPr>
            <w:rFonts w:ascii="Arial" w:hAnsi="Arial" w:cs="Arial"/>
            <w:color w:val="323232"/>
            <w:shd w:val="clear" w:color="auto" w:fill="FFFFFF"/>
          </w:rPr>
          <w:t xml:space="preserve"> che</w:t>
        </w:r>
        <w:r w:rsidR="00CF0346">
          <w:rPr>
            <w:rFonts w:ascii="Arial" w:hAnsi="Arial" w:cs="Arial"/>
            <w:color w:val="323232"/>
            <w:shd w:val="clear" w:color="auto" w:fill="FFFFFF"/>
          </w:rPr>
          <w:t>cked-</w:t>
        </w:r>
        <w:r>
          <w:rPr>
            <w:rFonts w:ascii="Arial" w:hAnsi="Arial" w:cs="Arial"/>
            <w:color w:val="323232"/>
            <w:shd w:val="clear" w:color="auto" w:fill="FFFFFF"/>
          </w:rPr>
          <w:t>in to a Repository Workspace</w:t>
        </w:r>
      </w:ins>
      <w:ins w:id="427" w:author="Ubbarapu Blessie Aparanjitha" w:date="2017-03-07T17:01:00Z">
        <w:r>
          <w:rPr>
            <w:rFonts w:ascii="Arial" w:hAnsi="Arial" w:cs="Arial"/>
            <w:color w:val="323232"/>
            <w:shd w:val="clear" w:color="auto" w:fill="FFFFFF"/>
          </w:rPr>
          <w:t xml:space="preserve"> and then</w:t>
        </w:r>
      </w:ins>
      <w:ins w:id="428" w:author="Ubbarapu Blessie Aparanjitha" w:date="2017-03-07T16:56:00Z">
        <w:r>
          <w:rPr>
            <w:rFonts w:ascii="Arial" w:hAnsi="Arial" w:cs="Arial"/>
            <w:color w:val="323232"/>
            <w:shd w:val="clear" w:color="auto" w:fill="FFFFFF"/>
          </w:rPr>
          <w:t xml:space="preserve"> can be </w:t>
        </w:r>
      </w:ins>
      <w:ins w:id="429" w:author="Ubbarapu Blessie Aparanjitha" w:date="2017-03-07T17:02:00Z">
        <w:r>
          <w:rPr>
            <w:rFonts w:ascii="Arial" w:hAnsi="Arial" w:cs="Arial"/>
            <w:color w:val="323232"/>
            <w:shd w:val="clear" w:color="auto" w:fill="FFFFFF"/>
          </w:rPr>
          <w:t xml:space="preserve">delivered </w:t>
        </w:r>
      </w:ins>
      <w:ins w:id="430" w:author="Ubbarapu Blessie Aparanjitha" w:date="2017-03-07T16:56:00Z">
        <w:r>
          <w:rPr>
            <w:rFonts w:ascii="Arial" w:hAnsi="Arial" w:cs="Arial"/>
            <w:color w:val="323232"/>
            <w:shd w:val="clear" w:color="auto" w:fill="FFFFFF"/>
          </w:rPr>
          <w:t>to a stream</w:t>
        </w:r>
      </w:ins>
      <w:ins w:id="431" w:author="Ubbarapu Blessie Aparanjitha" w:date="2017-03-07T17:02:00Z">
        <w:r>
          <w:rPr>
            <w:rFonts w:ascii="Arial" w:hAnsi="Arial" w:cs="Arial"/>
            <w:color w:val="323232"/>
            <w:shd w:val="clear" w:color="auto" w:fill="FFFFFF"/>
          </w:rPr>
          <w:t>, so</w:t>
        </w:r>
      </w:ins>
      <w:ins w:id="432" w:author="Ubbarapu Blessie Aparanjitha" w:date="2017-03-07T16:56:00Z">
        <w:r>
          <w:rPr>
            <w:rFonts w:ascii="Arial" w:hAnsi="Arial" w:cs="Arial"/>
            <w:color w:val="323232"/>
            <w:shd w:val="clear" w:color="auto" w:fill="FFFFFF"/>
          </w:rPr>
          <w:t xml:space="preserve"> that all team members use. Because the Stream is a </w:t>
        </w:r>
        <w:r w:rsidRPr="00CF0346">
          <w:rPr>
            <w:rFonts w:ascii="Arial" w:hAnsi="Arial" w:cs="Arial"/>
            <w:b/>
            <w:color w:val="323232"/>
            <w:shd w:val="clear" w:color="auto" w:fill="FFFFFF"/>
            <w:rPrChange w:id="433" w:author="Ubbarapu Blessie Aparanjitha" w:date="2017-03-07T17:14:00Z">
              <w:rPr>
                <w:rFonts w:ascii="Arial" w:hAnsi="Arial" w:cs="Arial"/>
                <w:color w:val="323232"/>
                <w:shd w:val="clear" w:color="auto" w:fill="FFFFFF"/>
              </w:rPr>
            </w:rPrChange>
          </w:rPr>
          <w:t>Flow</w:t>
        </w:r>
        <w:r>
          <w:rPr>
            <w:rFonts w:ascii="Arial" w:hAnsi="Arial" w:cs="Arial"/>
            <w:color w:val="323232"/>
            <w:shd w:val="clear" w:color="auto" w:fill="FFFFFF"/>
          </w:rPr>
          <w:t xml:space="preserve"> </w:t>
        </w:r>
        <w:r w:rsidRPr="00CF0346">
          <w:rPr>
            <w:rFonts w:ascii="Arial" w:hAnsi="Arial" w:cs="Arial"/>
            <w:b/>
            <w:color w:val="323232"/>
            <w:shd w:val="clear" w:color="auto" w:fill="FFFFFF"/>
            <w:rPrChange w:id="434" w:author="Ubbarapu Blessie Aparanjitha" w:date="2017-03-07T17:14:00Z">
              <w:rPr>
                <w:rFonts w:ascii="Arial" w:hAnsi="Arial" w:cs="Arial"/>
                <w:color w:val="323232"/>
                <w:shd w:val="clear" w:color="auto" w:fill="FFFFFF"/>
              </w:rPr>
            </w:rPrChange>
          </w:rPr>
          <w:lastRenderedPageBreak/>
          <w:t>Target</w:t>
        </w:r>
        <w:r>
          <w:rPr>
            <w:rFonts w:ascii="Arial" w:hAnsi="Arial" w:cs="Arial"/>
            <w:color w:val="323232"/>
            <w:shd w:val="clear" w:color="auto" w:fill="FFFFFF"/>
          </w:rPr>
          <w:t xml:space="preserve"> of all team membe</w:t>
        </w:r>
        <w:r w:rsidR="00CF0346">
          <w:rPr>
            <w:rFonts w:ascii="Arial" w:hAnsi="Arial" w:cs="Arial"/>
            <w:color w:val="323232"/>
            <w:shd w:val="clear" w:color="auto" w:fill="FFFFFF"/>
          </w:rPr>
          <w:t>rs' repository workspaces, the Change S</w:t>
        </w:r>
        <w:r>
          <w:rPr>
            <w:rFonts w:ascii="Arial" w:hAnsi="Arial" w:cs="Arial"/>
            <w:color w:val="323232"/>
            <w:shd w:val="clear" w:color="auto" w:fill="FFFFFF"/>
          </w:rPr>
          <w:t>ets it contains are accessible to all team members.</w:t>
        </w:r>
      </w:ins>
    </w:p>
    <w:p w14:paraId="721D0BC6" w14:textId="77777777" w:rsidR="00C951F4" w:rsidRDefault="00C951F4" w:rsidP="00C951F4">
      <w:pPr>
        <w:shd w:val="clear" w:color="auto" w:fill="FFFFFF"/>
        <w:spacing w:after="0" w:line="240" w:lineRule="auto"/>
        <w:textAlignment w:val="baseline"/>
        <w:rPr>
          <w:ins w:id="435" w:author="Ubbarapu Blessie Aparanjitha" w:date="2017-03-07T16:56:00Z"/>
          <w:rFonts w:ascii="Arial" w:hAnsi="Arial" w:cs="Arial"/>
          <w:color w:val="323232"/>
          <w:shd w:val="clear" w:color="auto" w:fill="FFFFFF"/>
        </w:rPr>
      </w:pPr>
    </w:p>
    <w:p w14:paraId="5F59A177" w14:textId="77777777" w:rsidR="00C951F4" w:rsidRDefault="00C951F4" w:rsidP="00C951F4">
      <w:pPr>
        <w:shd w:val="clear" w:color="auto" w:fill="FFFFFF"/>
        <w:spacing w:after="0" w:line="240" w:lineRule="auto"/>
        <w:jc w:val="center"/>
        <w:textAlignment w:val="baseline"/>
        <w:rPr>
          <w:ins w:id="436" w:author="Ubbarapu Blessie Aparanjitha" w:date="2017-03-07T16:56:00Z"/>
          <w:rFonts w:ascii="Arial" w:hAnsi="Arial" w:cs="Arial"/>
          <w:color w:val="323232"/>
          <w:shd w:val="clear" w:color="auto" w:fill="FFFFFF"/>
        </w:rPr>
      </w:pPr>
      <w:ins w:id="437" w:author="Ubbarapu Blessie Aparanjitha" w:date="2017-03-07T16:56:00Z">
        <w:r>
          <w:rPr>
            <w:noProof/>
          </w:rPr>
          <w:drawing>
            <wp:inline distT="0" distB="0" distL="0" distR="0" wp14:anchorId="01E2534B" wp14:editId="62A21074">
              <wp:extent cx="3716020" cy="3015615"/>
              <wp:effectExtent l="0" t="0" r="0" b="0"/>
              <wp:docPr id="36" name="Picture 36" descr="Change sets checked in to a repository workspace can be delivered to a stream to make them available to other team me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nge sets checked in to a repository workspace can be delivered to a stream to make them available to other team member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16020" cy="3015615"/>
                      </a:xfrm>
                      <a:prstGeom prst="rect">
                        <a:avLst/>
                      </a:prstGeom>
                      <a:noFill/>
                      <a:ln>
                        <a:noFill/>
                      </a:ln>
                    </pic:spPr>
                  </pic:pic>
                </a:graphicData>
              </a:graphic>
            </wp:inline>
          </w:drawing>
        </w:r>
      </w:ins>
    </w:p>
    <w:p w14:paraId="0C9439DC" w14:textId="77777777" w:rsidR="00C951F4" w:rsidRDefault="00C951F4" w:rsidP="00C951F4">
      <w:pPr>
        <w:shd w:val="clear" w:color="auto" w:fill="FFFFFF"/>
        <w:spacing w:after="0" w:line="240" w:lineRule="auto"/>
        <w:jc w:val="center"/>
        <w:textAlignment w:val="baseline"/>
        <w:rPr>
          <w:ins w:id="438" w:author="Ubbarapu Blessie Aparanjitha" w:date="2017-03-07T16:56:00Z"/>
          <w:rFonts w:ascii="Arial" w:hAnsi="Arial" w:cs="Arial"/>
          <w:color w:val="323232"/>
          <w:shd w:val="clear" w:color="auto" w:fill="FFFFFF"/>
        </w:rPr>
      </w:pPr>
    </w:p>
    <w:p w14:paraId="2D7C686B" w14:textId="129D0215" w:rsidR="00C951F4" w:rsidRDefault="00C951F4" w:rsidP="00C951F4">
      <w:pPr>
        <w:shd w:val="clear" w:color="auto" w:fill="FFFFFF"/>
        <w:spacing w:after="0" w:line="240" w:lineRule="auto"/>
        <w:jc w:val="center"/>
        <w:textAlignment w:val="baseline"/>
        <w:rPr>
          <w:ins w:id="439" w:author="Ubbarapu Blessie Aparanjitha" w:date="2017-03-07T18:07:00Z"/>
          <w:rFonts w:ascii="Arial" w:hAnsi="Arial" w:cs="Arial"/>
          <w:color w:val="323232"/>
          <w:shd w:val="clear" w:color="auto" w:fill="FFFFFF"/>
        </w:rPr>
      </w:pPr>
      <w:ins w:id="440" w:author="Ubbarapu Blessie Aparanjitha" w:date="2017-03-07T16:56:00Z">
        <w:r>
          <w:rPr>
            <w:rFonts w:ascii="Arial" w:hAnsi="Arial" w:cs="Arial"/>
            <w:color w:val="323232"/>
            <w:shd w:val="clear" w:color="auto" w:fill="FFFFFF"/>
          </w:rPr>
          <w:t>Figure 2</w:t>
        </w:r>
      </w:ins>
    </w:p>
    <w:p w14:paraId="2C65932E" w14:textId="34D8CA1E" w:rsidR="00CF4FB0" w:rsidRDefault="00CF4FB0" w:rsidP="00C951F4">
      <w:pPr>
        <w:shd w:val="clear" w:color="auto" w:fill="FFFFFF"/>
        <w:spacing w:after="0" w:line="240" w:lineRule="auto"/>
        <w:jc w:val="center"/>
        <w:textAlignment w:val="baseline"/>
        <w:rPr>
          <w:ins w:id="441" w:author="Ubbarapu Blessie Aparanjitha" w:date="2017-03-07T18:07:00Z"/>
          <w:rFonts w:ascii="Arial" w:hAnsi="Arial" w:cs="Arial"/>
          <w:color w:val="323232"/>
          <w:shd w:val="clear" w:color="auto" w:fill="FFFFFF"/>
        </w:rPr>
      </w:pPr>
    </w:p>
    <w:p w14:paraId="7BCEB02B" w14:textId="552A1E65" w:rsidR="00CF4FB0" w:rsidRDefault="00CF4FB0" w:rsidP="00CF4FB0">
      <w:pPr>
        <w:shd w:val="clear" w:color="auto" w:fill="FFFFFF"/>
        <w:spacing w:after="0" w:line="240" w:lineRule="auto"/>
        <w:textAlignment w:val="baseline"/>
        <w:rPr>
          <w:ins w:id="442" w:author="Ubbarapu Blessie Aparanjitha" w:date="2017-03-07T18:08:00Z"/>
          <w:rFonts w:ascii="Arial" w:hAnsi="Arial" w:cs="Arial"/>
          <w:b/>
          <w:color w:val="323232"/>
          <w:sz w:val="24"/>
          <w:shd w:val="clear" w:color="auto" w:fill="FFFFFF"/>
        </w:rPr>
        <w:pPrChange w:id="443" w:author="Ubbarapu Blessie Aparanjitha" w:date="2017-03-07T18:08:00Z">
          <w:pPr>
            <w:shd w:val="clear" w:color="auto" w:fill="FFFFFF"/>
            <w:spacing w:after="0" w:line="240" w:lineRule="auto"/>
            <w:jc w:val="center"/>
            <w:textAlignment w:val="baseline"/>
          </w:pPr>
        </w:pPrChange>
      </w:pPr>
      <w:ins w:id="444" w:author="Ubbarapu Blessie Aparanjitha" w:date="2017-03-07T18:08:00Z">
        <w:r w:rsidRPr="00CF4FB0">
          <w:rPr>
            <w:rFonts w:ascii="Arial" w:hAnsi="Arial" w:cs="Arial"/>
            <w:b/>
            <w:color w:val="323232"/>
            <w:sz w:val="24"/>
            <w:shd w:val="clear" w:color="auto" w:fill="FFFFFF"/>
            <w:rPrChange w:id="445" w:author="Ubbarapu Blessie Aparanjitha" w:date="2017-03-07T18:08:00Z">
              <w:rPr>
                <w:rFonts w:ascii="Arial" w:hAnsi="Arial" w:cs="Arial"/>
                <w:color w:val="323232"/>
                <w:shd w:val="clear" w:color="auto" w:fill="FFFFFF"/>
              </w:rPr>
            </w:rPrChange>
          </w:rPr>
          <w:t>Jazz SCM core operations</w:t>
        </w:r>
      </w:ins>
    </w:p>
    <w:p w14:paraId="4BDCDF9C" w14:textId="6297CD3E" w:rsidR="00CF4FB0" w:rsidRDefault="00CF4FB0" w:rsidP="00CF4FB0">
      <w:pPr>
        <w:shd w:val="clear" w:color="auto" w:fill="FFFFFF"/>
        <w:spacing w:after="0" w:line="240" w:lineRule="auto"/>
        <w:textAlignment w:val="baseline"/>
        <w:rPr>
          <w:ins w:id="446" w:author="Ubbarapu Blessie Aparanjitha" w:date="2017-03-07T18:08:00Z"/>
          <w:rFonts w:ascii="Arial" w:hAnsi="Arial" w:cs="Arial"/>
          <w:b/>
          <w:color w:val="323232"/>
          <w:sz w:val="24"/>
          <w:shd w:val="clear" w:color="auto" w:fill="FFFFFF"/>
        </w:rPr>
        <w:pPrChange w:id="447" w:author="Ubbarapu Blessie Aparanjitha" w:date="2017-03-07T18:08:00Z">
          <w:pPr>
            <w:shd w:val="clear" w:color="auto" w:fill="FFFFFF"/>
            <w:spacing w:after="0" w:line="240" w:lineRule="auto"/>
            <w:jc w:val="center"/>
            <w:textAlignment w:val="baseline"/>
          </w:pPr>
        </w:pPrChange>
      </w:pPr>
    </w:p>
    <w:p w14:paraId="74A9AE98" w14:textId="07DCC1E0" w:rsidR="00CF4FB0" w:rsidRPr="00CF4FB0" w:rsidRDefault="00CF4FB0" w:rsidP="00CF4FB0">
      <w:pPr>
        <w:shd w:val="clear" w:color="auto" w:fill="FFFFFF"/>
        <w:spacing w:after="0" w:line="240" w:lineRule="auto"/>
        <w:textAlignment w:val="baseline"/>
        <w:rPr>
          <w:ins w:id="448" w:author="Ubbarapu Blessie Aparanjitha" w:date="2017-03-07T16:56:00Z"/>
          <w:rFonts w:ascii="Arial" w:hAnsi="Arial" w:cs="Arial"/>
          <w:b/>
          <w:color w:val="323232"/>
          <w:sz w:val="24"/>
          <w:shd w:val="clear" w:color="auto" w:fill="FFFFFF"/>
          <w:rPrChange w:id="449" w:author="Ubbarapu Blessie Aparanjitha" w:date="2017-03-07T18:08:00Z">
            <w:rPr>
              <w:ins w:id="450" w:author="Ubbarapu Blessie Aparanjitha" w:date="2017-03-07T16:56:00Z"/>
              <w:rFonts w:ascii="Arial" w:hAnsi="Arial" w:cs="Arial"/>
              <w:color w:val="323232"/>
              <w:shd w:val="clear" w:color="auto" w:fill="FFFFFF"/>
            </w:rPr>
          </w:rPrChange>
        </w:rPr>
        <w:pPrChange w:id="451" w:author="Ubbarapu Blessie Aparanjitha" w:date="2017-03-07T18:08:00Z">
          <w:pPr>
            <w:shd w:val="clear" w:color="auto" w:fill="FFFFFF"/>
            <w:spacing w:after="0" w:line="240" w:lineRule="auto"/>
            <w:jc w:val="center"/>
            <w:textAlignment w:val="baseline"/>
          </w:pPr>
        </w:pPrChange>
      </w:pPr>
      <w:ins w:id="452" w:author="Ubbarapu Blessie Aparanjitha" w:date="2017-03-07T18:08:00Z">
        <w:r>
          <w:rPr>
            <w:noProof/>
          </w:rPr>
          <w:drawing>
            <wp:inline distT="0" distB="0" distL="0" distR="0" wp14:anchorId="1C7971D5" wp14:editId="1A1A8E96">
              <wp:extent cx="5126355" cy="2130425"/>
              <wp:effectExtent l="0" t="0" r="0" b="0"/>
              <wp:docPr id="32" name="Picture 32" descr="Change sets delivered to stream and then to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nge sets delivered to stream and then to compon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26355" cy="2130425"/>
                      </a:xfrm>
                      <a:prstGeom prst="rect">
                        <a:avLst/>
                      </a:prstGeom>
                      <a:noFill/>
                      <a:ln>
                        <a:noFill/>
                      </a:ln>
                    </pic:spPr>
                  </pic:pic>
                </a:graphicData>
              </a:graphic>
            </wp:inline>
          </w:drawing>
        </w:r>
      </w:ins>
    </w:p>
    <w:p w14:paraId="78229C65" w14:textId="46BD7CCA" w:rsidR="00F82F4D" w:rsidRDefault="00627938" w:rsidP="00C951F4">
      <w:pPr>
        <w:pStyle w:val="Heading1"/>
        <w:numPr>
          <w:ilvl w:val="0"/>
          <w:numId w:val="0"/>
        </w:numPr>
        <w:shd w:val="clear" w:color="auto" w:fill="FFFFFF"/>
        <w:ind w:left="360"/>
        <w:textAlignment w:val="baseline"/>
        <w:rPr>
          <w:ins w:id="453" w:author="Ubbarapu Blessie Aparanjitha" w:date="2017-03-07T18:11:00Z"/>
          <w:rStyle w:val="keyword"/>
          <w:rFonts w:ascii="Arial" w:hAnsi="Arial" w:cs="Arial"/>
          <w:color w:val="323232"/>
          <w:bdr w:val="none" w:sz="0" w:space="0" w:color="auto" w:frame="1"/>
        </w:rPr>
        <w:pPrChange w:id="454" w:author="Ubbarapu Blessie Aparanjitha" w:date="2017-03-07T16:56:00Z">
          <w:pPr>
            <w:pStyle w:val="Heading1"/>
            <w:shd w:val="clear" w:color="auto" w:fill="FFFFFF"/>
            <w:textAlignment w:val="baseline"/>
          </w:pPr>
        </w:pPrChange>
      </w:pPr>
      <w:ins w:id="455" w:author="Ubbarapu Blessie Aparanjitha" w:date="2017-03-06T17:22:00Z">
        <w:r w:rsidRPr="00C951F4">
          <w:rPr>
            <w:rStyle w:val="keyword"/>
            <w:rFonts w:ascii="Arial" w:hAnsi="Arial" w:cs="Arial"/>
            <w:color w:val="323232"/>
            <w:bdr w:val="none" w:sz="0" w:space="0" w:color="auto" w:frame="1"/>
            <w:rPrChange w:id="456" w:author="Ubbarapu Blessie Aparanjitha" w:date="2017-03-07T16:56:00Z">
              <w:rPr>
                <w:rStyle w:val="keyword"/>
                <w:rFonts w:ascii="Arial" w:hAnsi="Arial" w:cs="Arial"/>
                <w:color w:val="323232"/>
                <w:bdr w:val="none" w:sz="0" w:space="0" w:color="auto" w:frame="1"/>
              </w:rPr>
            </w:rPrChange>
          </w:rPr>
          <w:t xml:space="preserve"> </w:t>
        </w:r>
      </w:ins>
    </w:p>
    <w:p w14:paraId="6E691BEF" w14:textId="79680656" w:rsidR="00CF4FB0" w:rsidRDefault="00CF4FB0" w:rsidP="00CF4FB0">
      <w:pPr>
        <w:rPr>
          <w:ins w:id="457" w:author="Ubbarapu Blessie Aparanjitha" w:date="2017-03-07T18:11:00Z"/>
        </w:rPr>
        <w:pPrChange w:id="458" w:author="Ubbarapu Blessie Aparanjitha" w:date="2017-03-07T18:11:00Z">
          <w:pPr>
            <w:pStyle w:val="Heading1"/>
            <w:shd w:val="clear" w:color="auto" w:fill="FFFFFF"/>
            <w:textAlignment w:val="baseline"/>
          </w:pPr>
        </w:pPrChange>
      </w:pPr>
      <w:ins w:id="459" w:author="Ubbarapu Blessie Aparanjitha" w:date="2017-03-07T18:12:00Z">
        <w:r w:rsidRPr="00CF4FB0">
          <w:rPr>
            <w:b/>
            <w:rPrChange w:id="460" w:author="Ubbarapu Blessie Aparanjitha" w:date="2017-03-07T18:12:00Z">
              <w:rPr/>
            </w:rPrChange>
          </w:rPr>
          <w:t>Checking in changes</w:t>
        </w:r>
        <w:r>
          <w:rPr>
            <w:b/>
          </w:rPr>
          <w:t xml:space="preserve">: </w:t>
        </w:r>
        <w:r>
          <w:t>When users check in their changes, they essentially package changes from a local workspace and copy them to a change set that is stored in a repository workspace.</w:t>
        </w:r>
      </w:ins>
    </w:p>
    <w:p w14:paraId="7D022585" w14:textId="3BAD9DEB" w:rsidR="00CF4FB0" w:rsidRPr="00CF4FB0" w:rsidRDefault="00CF4FB0" w:rsidP="00CF4FB0">
      <w:pPr>
        <w:shd w:val="clear" w:color="auto" w:fill="FFFFFF"/>
        <w:spacing w:after="0" w:line="240" w:lineRule="auto"/>
        <w:textAlignment w:val="baseline"/>
        <w:rPr>
          <w:ins w:id="461" w:author="Ubbarapu Blessie Aparanjitha" w:date="2017-03-07T18:11:00Z"/>
          <w:rPrChange w:id="462" w:author="Ubbarapu Blessie Aparanjitha" w:date="2017-03-07T18:12:00Z">
            <w:rPr>
              <w:ins w:id="463" w:author="Ubbarapu Blessie Aparanjitha" w:date="2017-03-07T18:11:00Z"/>
              <w:rFonts w:ascii="Arial" w:eastAsia="Times New Roman" w:hAnsi="Arial" w:cs="Arial"/>
              <w:color w:val="323232"/>
              <w:sz w:val="24"/>
              <w:szCs w:val="24"/>
            </w:rPr>
          </w:rPrChange>
        </w:rPr>
        <w:pPrChange w:id="464" w:author="Ubbarapu Blessie Aparanjitha" w:date="2017-03-07T18:13:00Z">
          <w:pPr>
            <w:shd w:val="clear" w:color="auto" w:fill="FFFFFF"/>
            <w:spacing w:after="0" w:line="240" w:lineRule="auto"/>
            <w:ind w:left="720"/>
            <w:textAlignment w:val="baseline"/>
          </w:pPr>
        </w:pPrChange>
      </w:pPr>
      <w:ins w:id="465" w:author="Ubbarapu Blessie Aparanjitha" w:date="2017-03-07T18:11:00Z">
        <w:r w:rsidRPr="00CF4FB0">
          <w:rPr>
            <w:b/>
            <w:rPrChange w:id="466" w:author="Ubbarapu Blessie Aparanjitha" w:date="2017-03-07T18:12:00Z">
              <w:rPr>
                <w:rFonts w:ascii="Arial" w:eastAsia="Times New Roman" w:hAnsi="Arial" w:cs="Arial"/>
                <w:color w:val="666666"/>
                <w:sz w:val="24"/>
                <w:szCs w:val="24"/>
                <w:bdr w:val="none" w:sz="0" w:space="0" w:color="auto" w:frame="1"/>
              </w:rPr>
            </w:rPrChange>
          </w:rPr>
          <w:t>Share</w:t>
        </w:r>
      </w:ins>
      <w:ins w:id="467" w:author="Ubbarapu Blessie Aparanjitha" w:date="2017-03-07T18:13:00Z">
        <w:r>
          <w:rPr>
            <w:b/>
          </w:rPr>
          <w:t xml:space="preserve">: </w:t>
        </w:r>
      </w:ins>
      <w:ins w:id="468" w:author="Ubbarapu Blessie Aparanjitha" w:date="2017-03-07T18:11:00Z">
        <w:r w:rsidRPr="00CF4FB0">
          <w:rPr>
            <w:rPrChange w:id="469" w:author="Ubbarapu Blessie Aparanjitha" w:date="2017-03-07T18:12:00Z">
              <w:rPr>
                <w:rFonts w:ascii="Arial" w:eastAsia="Times New Roman" w:hAnsi="Arial" w:cs="Arial"/>
                <w:color w:val="323232"/>
                <w:sz w:val="24"/>
                <w:szCs w:val="24"/>
              </w:rPr>
            </w:rPrChange>
          </w:rPr>
          <w:t>Taking an existing Eclipse project or Visual Studio solution and sharing it to Jazz SCM for configuration management purposes.</w:t>
        </w:r>
      </w:ins>
    </w:p>
    <w:p w14:paraId="0A113961" w14:textId="77777777" w:rsidR="00CF4FB0" w:rsidRDefault="00CF4FB0" w:rsidP="00CF4FB0">
      <w:pPr>
        <w:shd w:val="clear" w:color="auto" w:fill="FFFFFF"/>
        <w:spacing w:after="0" w:line="240" w:lineRule="auto"/>
        <w:textAlignment w:val="baseline"/>
        <w:rPr>
          <w:ins w:id="470" w:author="Ubbarapu Blessie Aparanjitha" w:date="2017-03-07T18:13:00Z"/>
          <w:rFonts w:ascii="Arial" w:eastAsia="Times New Roman" w:hAnsi="Arial" w:cs="Arial"/>
          <w:b/>
          <w:color w:val="323232"/>
          <w:szCs w:val="24"/>
        </w:rPr>
      </w:pPr>
    </w:p>
    <w:p w14:paraId="22BF2115" w14:textId="3C5694C0" w:rsidR="00CF4FB0" w:rsidRDefault="00CF4FB0" w:rsidP="00CF4FB0">
      <w:pPr>
        <w:shd w:val="clear" w:color="auto" w:fill="FFFFFF"/>
        <w:spacing w:after="0" w:line="240" w:lineRule="auto"/>
        <w:textAlignment w:val="baseline"/>
        <w:rPr>
          <w:ins w:id="471" w:author="Ubbarapu Blessie Aparanjitha" w:date="2017-03-07T18:09:00Z"/>
          <w:rFonts w:ascii="Arial" w:eastAsia="Times New Roman" w:hAnsi="Arial" w:cs="Arial"/>
          <w:color w:val="323232"/>
          <w:szCs w:val="24"/>
        </w:rPr>
      </w:pPr>
      <w:ins w:id="472" w:author="Ubbarapu Blessie Aparanjitha" w:date="2017-03-07T18:09:00Z">
        <w:r w:rsidRPr="00B160A8">
          <w:rPr>
            <w:rFonts w:ascii="Arial" w:eastAsia="Times New Roman" w:hAnsi="Arial" w:cs="Arial"/>
            <w:b/>
            <w:color w:val="323232"/>
            <w:szCs w:val="24"/>
          </w:rPr>
          <w:t>Deliver</w:t>
        </w:r>
        <w:r>
          <w:rPr>
            <w:rFonts w:ascii="Arial" w:eastAsia="Times New Roman" w:hAnsi="Arial" w:cs="Arial"/>
            <w:b/>
            <w:color w:val="323232"/>
            <w:szCs w:val="24"/>
          </w:rPr>
          <w:t>:</w:t>
        </w:r>
      </w:ins>
      <w:ins w:id="473" w:author="Ubbarapu Blessie Aparanjitha" w:date="2017-03-07T18:14:00Z">
        <w:r w:rsidR="00027D42">
          <w:rPr>
            <w:rFonts w:ascii="Arial" w:eastAsia="Times New Roman" w:hAnsi="Arial" w:cs="Arial"/>
            <w:b/>
            <w:color w:val="323232"/>
            <w:szCs w:val="24"/>
          </w:rPr>
          <w:t xml:space="preserve"> </w:t>
        </w:r>
        <w:r w:rsidR="00027D42">
          <w:rPr>
            <w:rFonts w:ascii="Arial" w:eastAsia="Times New Roman" w:hAnsi="Arial" w:cs="Arial"/>
            <w:color w:val="323232"/>
            <w:szCs w:val="24"/>
          </w:rPr>
          <w:t>This operation shares the change sets to Stream.</w:t>
        </w:r>
      </w:ins>
      <w:ins w:id="474" w:author="Ubbarapu Blessie Aparanjitha" w:date="2017-03-07T18:09:00Z">
        <w:r>
          <w:rPr>
            <w:rFonts w:ascii="Arial" w:eastAsia="Times New Roman" w:hAnsi="Arial" w:cs="Arial"/>
            <w:b/>
            <w:color w:val="323232"/>
            <w:szCs w:val="24"/>
          </w:rPr>
          <w:t xml:space="preserve"> </w:t>
        </w:r>
        <w:r w:rsidRPr="00EF3FF1">
          <w:rPr>
            <w:rFonts w:ascii="Arial" w:eastAsia="Times New Roman" w:hAnsi="Arial" w:cs="Arial"/>
            <w:color w:val="323232"/>
            <w:szCs w:val="24"/>
          </w:rPr>
          <w:t>The change set is marked as complete if not already completed</w:t>
        </w:r>
        <w:r>
          <w:rPr>
            <w:rFonts w:ascii="Arial" w:eastAsia="Times New Roman" w:hAnsi="Arial" w:cs="Arial"/>
            <w:color w:val="323232"/>
            <w:szCs w:val="24"/>
          </w:rPr>
          <w:t xml:space="preserve"> and then flows to the current Flow Target of the W</w:t>
        </w:r>
        <w:r w:rsidRPr="00EF3FF1">
          <w:rPr>
            <w:rFonts w:ascii="Arial" w:eastAsia="Times New Roman" w:hAnsi="Arial" w:cs="Arial"/>
            <w:color w:val="323232"/>
            <w:szCs w:val="24"/>
          </w:rPr>
          <w:t>orkspace.</w:t>
        </w:r>
      </w:ins>
    </w:p>
    <w:p w14:paraId="1964E877" w14:textId="77777777" w:rsidR="00CF4FB0" w:rsidRPr="00EF3FF1" w:rsidRDefault="00CF4FB0" w:rsidP="00CF4FB0">
      <w:pPr>
        <w:shd w:val="clear" w:color="auto" w:fill="FFFFFF"/>
        <w:spacing w:after="0" w:line="240" w:lineRule="auto"/>
        <w:textAlignment w:val="baseline"/>
        <w:rPr>
          <w:ins w:id="475" w:author="Ubbarapu Blessie Aparanjitha" w:date="2017-03-07T18:09:00Z"/>
          <w:rFonts w:ascii="Arial" w:eastAsia="Times New Roman" w:hAnsi="Arial" w:cs="Arial"/>
          <w:color w:val="323232"/>
          <w:szCs w:val="24"/>
        </w:rPr>
      </w:pPr>
    </w:p>
    <w:p w14:paraId="00B443CF" w14:textId="569B29C6" w:rsidR="00CF4FB0" w:rsidRDefault="00CF4FB0" w:rsidP="00CF4FB0">
      <w:pPr>
        <w:shd w:val="clear" w:color="auto" w:fill="FFFFFF"/>
        <w:spacing w:after="0" w:line="240" w:lineRule="auto"/>
        <w:textAlignment w:val="baseline"/>
        <w:rPr>
          <w:ins w:id="476" w:author="Ubbarapu Blessie Aparanjitha" w:date="2017-03-07T18:13:00Z"/>
          <w:rFonts w:ascii="Arial" w:eastAsia="Times New Roman" w:hAnsi="Arial" w:cs="Arial"/>
          <w:color w:val="323232"/>
          <w:szCs w:val="24"/>
        </w:rPr>
      </w:pPr>
      <w:ins w:id="477" w:author="Ubbarapu Blessie Aparanjitha" w:date="2017-03-07T18:09:00Z">
        <w:r w:rsidRPr="00B160A8">
          <w:rPr>
            <w:rFonts w:ascii="Arial" w:eastAsia="Times New Roman" w:hAnsi="Arial" w:cs="Arial"/>
            <w:b/>
            <w:color w:val="323232"/>
            <w:szCs w:val="24"/>
          </w:rPr>
          <w:t>Discard</w:t>
        </w:r>
        <w:r>
          <w:rPr>
            <w:rFonts w:ascii="Arial" w:eastAsia="Times New Roman" w:hAnsi="Arial" w:cs="Arial"/>
            <w:b/>
            <w:color w:val="323232"/>
            <w:szCs w:val="24"/>
          </w:rPr>
          <w:t xml:space="preserve">: </w:t>
        </w:r>
        <w:r w:rsidRPr="00EF3FF1">
          <w:rPr>
            <w:rFonts w:ascii="Arial" w:eastAsia="Times New Roman" w:hAnsi="Arial" w:cs="Arial"/>
            <w:color w:val="323232"/>
            <w:szCs w:val="24"/>
          </w:rPr>
          <w:t xml:space="preserve">The </w:t>
        </w:r>
        <w:r>
          <w:rPr>
            <w:rFonts w:ascii="Arial" w:eastAsia="Times New Roman" w:hAnsi="Arial" w:cs="Arial"/>
            <w:color w:val="323232"/>
            <w:szCs w:val="24"/>
          </w:rPr>
          <w:t>Change S</w:t>
        </w:r>
        <w:r w:rsidRPr="00EF3FF1">
          <w:rPr>
            <w:rFonts w:ascii="Arial" w:eastAsia="Times New Roman" w:hAnsi="Arial" w:cs="Arial"/>
            <w:color w:val="323232"/>
            <w:szCs w:val="24"/>
          </w:rPr>
          <w:t xml:space="preserve">et is discarded and the items in it revert to the state they were in before the first change was made. This operation permanently undoes all the changes in </w:t>
        </w:r>
        <w:r>
          <w:rPr>
            <w:rFonts w:ascii="Arial" w:eastAsia="Times New Roman" w:hAnsi="Arial" w:cs="Arial"/>
            <w:color w:val="323232"/>
            <w:szCs w:val="24"/>
          </w:rPr>
          <w:t>the Change S</w:t>
        </w:r>
        <w:r w:rsidRPr="00EF3FF1">
          <w:rPr>
            <w:rFonts w:ascii="Arial" w:eastAsia="Times New Roman" w:hAnsi="Arial" w:cs="Arial"/>
            <w:color w:val="323232"/>
            <w:szCs w:val="24"/>
          </w:rPr>
          <w:t>et.</w:t>
        </w:r>
      </w:ins>
    </w:p>
    <w:p w14:paraId="199E7603" w14:textId="77777777" w:rsidR="00CF4FB0" w:rsidRDefault="00CF4FB0" w:rsidP="00CF4FB0">
      <w:pPr>
        <w:shd w:val="clear" w:color="auto" w:fill="FFFFFF"/>
        <w:spacing w:after="0" w:line="240" w:lineRule="auto"/>
        <w:textAlignment w:val="baseline"/>
        <w:rPr>
          <w:ins w:id="478" w:author="Ubbarapu Blessie Aparanjitha" w:date="2017-03-07T18:09:00Z"/>
          <w:rFonts w:ascii="Arial" w:eastAsia="Times New Roman" w:hAnsi="Arial" w:cs="Arial"/>
          <w:color w:val="323232"/>
          <w:szCs w:val="24"/>
        </w:rPr>
      </w:pPr>
    </w:p>
    <w:p w14:paraId="06E613A8" w14:textId="39AAC08D" w:rsidR="00CF4FB0" w:rsidRDefault="00CF4FB0" w:rsidP="00CF4FB0">
      <w:pPr>
        <w:shd w:val="clear" w:color="auto" w:fill="FFFFFF"/>
        <w:spacing w:after="0" w:line="240" w:lineRule="auto"/>
        <w:textAlignment w:val="baseline"/>
        <w:rPr>
          <w:ins w:id="479" w:author="Ubbarapu Blessie Aparanjitha" w:date="2017-03-07T18:13:00Z"/>
          <w:rFonts w:ascii="Arial" w:eastAsia="Times New Roman" w:hAnsi="Arial" w:cs="Arial"/>
          <w:color w:val="323232"/>
          <w:szCs w:val="24"/>
        </w:rPr>
        <w:pPrChange w:id="480" w:author="Ubbarapu Blessie Aparanjitha" w:date="2017-03-07T18:13:00Z">
          <w:pPr>
            <w:shd w:val="clear" w:color="auto" w:fill="FFFFFF"/>
            <w:spacing w:after="0" w:line="240" w:lineRule="auto"/>
            <w:ind w:left="720"/>
            <w:textAlignment w:val="baseline"/>
          </w:pPr>
        </w:pPrChange>
      </w:pPr>
      <w:ins w:id="481" w:author="Ubbarapu Blessie Aparanjitha" w:date="2017-03-07T18:09:00Z">
        <w:r w:rsidRPr="00CF4FB0">
          <w:rPr>
            <w:rFonts w:ascii="Arial" w:eastAsia="Times New Roman" w:hAnsi="Arial" w:cs="Arial"/>
            <w:b/>
            <w:color w:val="323232"/>
            <w:szCs w:val="24"/>
            <w:rPrChange w:id="482" w:author="Ubbarapu Blessie Aparanjitha" w:date="2017-03-07T18:13:00Z">
              <w:rPr>
                <w:rFonts w:ascii="Arial" w:eastAsia="Times New Roman" w:hAnsi="Arial" w:cs="Arial"/>
                <w:color w:val="666666"/>
                <w:sz w:val="24"/>
                <w:szCs w:val="24"/>
                <w:bdr w:val="none" w:sz="0" w:space="0" w:color="auto" w:frame="1"/>
              </w:rPr>
            </w:rPrChange>
          </w:rPr>
          <w:lastRenderedPageBreak/>
          <w:t>Promote</w:t>
        </w:r>
      </w:ins>
      <w:ins w:id="483" w:author="Ubbarapu Blessie Aparanjitha" w:date="2017-03-07T18:13:00Z">
        <w:r>
          <w:rPr>
            <w:rFonts w:ascii="Arial" w:eastAsia="Times New Roman" w:hAnsi="Arial" w:cs="Arial"/>
            <w:b/>
            <w:color w:val="323232"/>
            <w:szCs w:val="24"/>
          </w:rPr>
          <w:t xml:space="preserve">: </w:t>
        </w:r>
      </w:ins>
      <w:ins w:id="484" w:author="Ubbarapu Blessie Aparanjitha" w:date="2017-03-07T18:09:00Z">
        <w:r w:rsidRPr="00CF4FB0">
          <w:rPr>
            <w:rFonts w:ascii="Arial" w:eastAsia="Times New Roman" w:hAnsi="Arial" w:cs="Arial"/>
            <w:color w:val="323232"/>
            <w:szCs w:val="24"/>
            <w:rPrChange w:id="485" w:author="Ubbarapu Blessie Aparanjitha" w:date="2017-03-07T18:13:00Z">
              <w:rPr>
                <w:rFonts w:ascii="Arial" w:eastAsia="Times New Roman" w:hAnsi="Arial" w:cs="Arial"/>
                <w:color w:val="323232"/>
                <w:sz w:val="24"/>
                <w:szCs w:val="24"/>
              </w:rPr>
            </w:rPrChange>
          </w:rPr>
          <w:t>The act of promoting means that you are moving the storage location of a snapshot from where it resides to another repository workspace or stream.</w:t>
        </w:r>
      </w:ins>
    </w:p>
    <w:p w14:paraId="66A9BD3C" w14:textId="77777777" w:rsidR="00CF4FB0" w:rsidRPr="00CF4FB0" w:rsidRDefault="00CF4FB0" w:rsidP="00CF4FB0">
      <w:pPr>
        <w:shd w:val="clear" w:color="auto" w:fill="FFFFFF"/>
        <w:spacing w:after="0" w:line="240" w:lineRule="auto"/>
        <w:textAlignment w:val="baseline"/>
        <w:rPr>
          <w:ins w:id="486" w:author="Ubbarapu Blessie Aparanjitha" w:date="2017-03-07T18:09:00Z"/>
          <w:rFonts w:ascii="Arial" w:eastAsia="Times New Roman" w:hAnsi="Arial" w:cs="Arial"/>
          <w:color w:val="323232"/>
          <w:szCs w:val="24"/>
          <w:rPrChange w:id="487" w:author="Ubbarapu Blessie Aparanjitha" w:date="2017-03-07T18:13:00Z">
            <w:rPr>
              <w:ins w:id="488" w:author="Ubbarapu Blessie Aparanjitha" w:date="2017-03-07T18:09:00Z"/>
              <w:rFonts w:ascii="Arial" w:eastAsia="Times New Roman" w:hAnsi="Arial" w:cs="Arial"/>
              <w:color w:val="323232"/>
              <w:sz w:val="24"/>
              <w:szCs w:val="24"/>
            </w:rPr>
          </w:rPrChange>
        </w:rPr>
        <w:pPrChange w:id="489" w:author="Ubbarapu Blessie Aparanjitha" w:date="2017-03-07T18:13:00Z">
          <w:pPr>
            <w:shd w:val="clear" w:color="auto" w:fill="FFFFFF"/>
            <w:spacing w:after="0" w:line="240" w:lineRule="auto"/>
            <w:ind w:left="720"/>
            <w:textAlignment w:val="baseline"/>
          </w:pPr>
        </w:pPrChange>
      </w:pPr>
    </w:p>
    <w:p w14:paraId="216F4E7C" w14:textId="7DB4ABEB" w:rsidR="00CF4FB0" w:rsidRDefault="00CF4FB0" w:rsidP="00CF4FB0">
      <w:pPr>
        <w:shd w:val="clear" w:color="auto" w:fill="FFFFFF"/>
        <w:spacing w:after="0" w:line="240" w:lineRule="auto"/>
        <w:textAlignment w:val="baseline"/>
        <w:rPr>
          <w:ins w:id="490" w:author="Ubbarapu Blessie Aparanjitha" w:date="2017-03-07T18:13:00Z"/>
          <w:rFonts w:ascii="Arial" w:eastAsia="Times New Roman" w:hAnsi="Arial" w:cs="Arial"/>
          <w:color w:val="323232"/>
          <w:szCs w:val="24"/>
        </w:rPr>
        <w:pPrChange w:id="491" w:author="Ubbarapu Blessie Aparanjitha" w:date="2017-03-07T18:13:00Z">
          <w:pPr>
            <w:shd w:val="clear" w:color="auto" w:fill="FFFFFF"/>
            <w:spacing w:after="0" w:line="240" w:lineRule="auto"/>
            <w:ind w:left="720"/>
            <w:textAlignment w:val="baseline"/>
          </w:pPr>
        </w:pPrChange>
      </w:pPr>
      <w:ins w:id="492" w:author="Ubbarapu Blessie Aparanjitha" w:date="2017-03-07T18:10:00Z">
        <w:r w:rsidRPr="00CF4FB0">
          <w:rPr>
            <w:rFonts w:ascii="Arial" w:eastAsia="Times New Roman" w:hAnsi="Arial" w:cs="Arial"/>
            <w:b/>
            <w:color w:val="323232"/>
            <w:szCs w:val="24"/>
            <w:rPrChange w:id="493" w:author="Ubbarapu Blessie Aparanjitha" w:date="2017-03-07T18:13:00Z">
              <w:rPr>
                <w:rFonts w:ascii="Arial" w:eastAsia="Times New Roman" w:hAnsi="Arial" w:cs="Arial"/>
                <w:color w:val="666666"/>
                <w:sz w:val="24"/>
                <w:szCs w:val="24"/>
                <w:bdr w:val="none" w:sz="0" w:space="0" w:color="auto" w:frame="1"/>
              </w:rPr>
            </w:rPrChange>
          </w:rPr>
          <w:t>Associate</w:t>
        </w:r>
      </w:ins>
      <w:ins w:id="494" w:author="Ubbarapu Blessie Aparanjitha" w:date="2017-03-07T18:13:00Z">
        <w:r>
          <w:rPr>
            <w:rFonts w:ascii="Arial" w:eastAsia="Times New Roman" w:hAnsi="Arial" w:cs="Arial"/>
            <w:b/>
            <w:color w:val="323232"/>
            <w:szCs w:val="24"/>
          </w:rPr>
          <w:t xml:space="preserve">: </w:t>
        </w:r>
      </w:ins>
      <w:ins w:id="495" w:author="Ubbarapu Blessie Aparanjitha" w:date="2017-03-07T18:10:00Z">
        <w:r w:rsidRPr="00CF4FB0">
          <w:rPr>
            <w:rFonts w:ascii="Arial" w:eastAsia="Times New Roman" w:hAnsi="Arial" w:cs="Arial"/>
            <w:color w:val="323232"/>
            <w:szCs w:val="24"/>
            <w:rPrChange w:id="496" w:author="Ubbarapu Blessie Aparanjitha" w:date="2017-03-07T18:13:00Z">
              <w:rPr>
                <w:rFonts w:ascii="Arial" w:eastAsia="Times New Roman" w:hAnsi="Arial" w:cs="Arial"/>
                <w:color w:val="323232"/>
                <w:sz w:val="24"/>
                <w:szCs w:val="24"/>
              </w:rPr>
            </w:rPrChange>
          </w:rPr>
          <w:t>When you associate change sets, you create a relationship between the change sets and either Rational Team Concert work items or OSLC change sets.</w:t>
        </w:r>
      </w:ins>
    </w:p>
    <w:p w14:paraId="17345D52" w14:textId="77777777" w:rsidR="00CF4FB0" w:rsidRPr="00CF4FB0" w:rsidRDefault="00CF4FB0" w:rsidP="00CF4FB0">
      <w:pPr>
        <w:shd w:val="clear" w:color="auto" w:fill="FFFFFF"/>
        <w:spacing w:after="0" w:line="240" w:lineRule="auto"/>
        <w:textAlignment w:val="baseline"/>
        <w:rPr>
          <w:ins w:id="497" w:author="Ubbarapu Blessie Aparanjitha" w:date="2017-03-07T18:10:00Z"/>
          <w:rFonts w:ascii="Arial" w:eastAsia="Times New Roman" w:hAnsi="Arial" w:cs="Arial"/>
          <w:color w:val="323232"/>
          <w:szCs w:val="24"/>
          <w:rPrChange w:id="498" w:author="Ubbarapu Blessie Aparanjitha" w:date="2017-03-07T18:13:00Z">
            <w:rPr>
              <w:ins w:id="499" w:author="Ubbarapu Blessie Aparanjitha" w:date="2017-03-07T18:10:00Z"/>
              <w:rFonts w:ascii="Arial" w:eastAsia="Times New Roman" w:hAnsi="Arial" w:cs="Arial"/>
              <w:color w:val="323232"/>
              <w:sz w:val="24"/>
              <w:szCs w:val="24"/>
            </w:rPr>
          </w:rPrChange>
        </w:rPr>
        <w:pPrChange w:id="500" w:author="Ubbarapu Blessie Aparanjitha" w:date="2017-03-07T18:13:00Z">
          <w:pPr>
            <w:shd w:val="clear" w:color="auto" w:fill="FFFFFF"/>
            <w:spacing w:after="0" w:line="240" w:lineRule="auto"/>
            <w:ind w:left="720"/>
            <w:textAlignment w:val="baseline"/>
          </w:pPr>
        </w:pPrChange>
      </w:pPr>
    </w:p>
    <w:p w14:paraId="4CC03B5B" w14:textId="77777777" w:rsidR="00CF4FB0" w:rsidRDefault="00CF4FB0" w:rsidP="00CF4FB0">
      <w:pPr>
        <w:shd w:val="clear" w:color="auto" w:fill="FFFFFF"/>
        <w:spacing w:after="0" w:line="240" w:lineRule="auto"/>
        <w:textAlignment w:val="baseline"/>
        <w:rPr>
          <w:ins w:id="501" w:author="Ubbarapu Blessie Aparanjitha" w:date="2017-03-07T18:13:00Z"/>
          <w:rFonts w:ascii="Arial" w:eastAsia="Times New Roman" w:hAnsi="Arial" w:cs="Arial"/>
          <w:color w:val="323232"/>
          <w:szCs w:val="24"/>
        </w:rPr>
        <w:pPrChange w:id="502" w:author="Ubbarapu Blessie Aparanjitha" w:date="2017-03-07T18:13:00Z">
          <w:pPr>
            <w:shd w:val="clear" w:color="auto" w:fill="FFFFFF"/>
            <w:spacing w:after="0" w:line="240" w:lineRule="auto"/>
            <w:ind w:left="720"/>
            <w:textAlignment w:val="baseline"/>
          </w:pPr>
        </w:pPrChange>
      </w:pPr>
      <w:ins w:id="503" w:author="Ubbarapu Blessie Aparanjitha" w:date="2017-03-07T18:10:00Z">
        <w:r w:rsidRPr="00CF4FB0">
          <w:rPr>
            <w:rFonts w:ascii="Arial" w:eastAsia="Times New Roman" w:hAnsi="Arial" w:cs="Arial"/>
            <w:b/>
            <w:color w:val="323232"/>
            <w:szCs w:val="24"/>
            <w:rPrChange w:id="504" w:author="Ubbarapu Blessie Aparanjitha" w:date="2017-03-07T18:13:00Z">
              <w:rPr>
                <w:rFonts w:ascii="Arial" w:eastAsia="Times New Roman" w:hAnsi="Arial" w:cs="Arial"/>
                <w:color w:val="666666"/>
                <w:sz w:val="24"/>
                <w:szCs w:val="24"/>
                <w:bdr w:val="none" w:sz="0" w:space="0" w:color="auto" w:frame="1"/>
              </w:rPr>
            </w:rPrChange>
          </w:rPr>
          <w:t>Lock</w:t>
        </w:r>
      </w:ins>
      <w:ins w:id="505" w:author="Ubbarapu Blessie Aparanjitha" w:date="2017-03-07T18:13:00Z">
        <w:r>
          <w:rPr>
            <w:rFonts w:ascii="Arial" w:eastAsia="Times New Roman" w:hAnsi="Arial" w:cs="Arial"/>
            <w:b/>
            <w:color w:val="323232"/>
            <w:szCs w:val="24"/>
          </w:rPr>
          <w:t xml:space="preserve">: </w:t>
        </w:r>
      </w:ins>
      <w:ins w:id="506" w:author="Ubbarapu Blessie Aparanjitha" w:date="2017-03-07T18:10:00Z">
        <w:r w:rsidRPr="00CF4FB0">
          <w:rPr>
            <w:rFonts w:ascii="Arial" w:eastAsia="Times New Roman" w:hAnsi="Arial" w:cs="Arial"/>
            <w:color w:val="323232"/>
            <w:szCs w:val="24"/>
            <w:rPrChange w:id="507" w:author="Ubbarapu Blessie Aparanjitha" w:date="2017-03-07T18:13:00Z">
              <w:rPr>
                <w:rFonts w:ascii="Arial" w:eastAsia="Times New Roman" w:hAnsi="Arial" w:cs="Arial"/>
                <w:color w:val="323232"/>
                <w:sz w:val="24"/>
                <w:szCs w:val="24"/>
              </w:rPr>
            </w:rPrChange>
          </w:rPr>
          <w:t>This operation locks a specified asset within the context of the stream, which prevents other users from modifying the stream. The user that initiated the lock operation of that stream can still modify it.</w:t>
        </w:r>
      </w:ins>
    </w:p>
    <w:p w14:paraId="6D6FCC2D" w14:textId="047662FD" w:rsidR="00CF4FB0" w:rsidRPr="00CF4FB0" w:rsidRDefault="00CF4FB0" w:rsidP="00CF4FB0">
      <w:pPr>
        <w:shd w:val="clear" w:color="auto" w:fill="FFFFFF"/>
        <w:spacing w:after="0" w:line="240" w:lineRule="auto"/>
        <w:textAlignment w:val="baseline"/>
        <w:rPr>
          <w:ins w:id="508" w:author="Ubbarapu Blessie Aparanjitha" w:date="2017-03-07T18:10:00Z"/>
          <w:rFonts w:ascii="Arial" w:eastAsia="Times New Roman" w:hAnsi="Arial" w:cs="Arial"/>
          <w:b/>
          <w:color w:val="323232"/>
          <w:szCs w:val="24"/>
          <w:rPrChange w:id="509" w:author="Ubbarapu Blessie Aparanjitha" w:date="2017-03-07T18:13:00Z">
            <w:rPr>
              <w:ins w:id="510" w:author="Ubbarapu Blessie Aparanjitha" w:date="2017-03-07T18:10:00Z"/>
              <w:rFonts w:ascii="Arial" w:eastAsia="Times New Roman" w:hAnsi="Arial" w:cs="Arial"/>
              <w:color w:val="323232"/>
              <w:sz w:val="24"/>
              <w:szCs w:val="24"/>
            </w:rPr>
          </w:rPrChange>
        </w:rPr>
        <w:pPrChange w:id="511" w:author="Ubbarapu Blessie Aparanjitha" w:date="2017-03-07T18:13:00Z">
          <w:pPr>
            <w:shd w:val="clear" w:color="auto" w:fill="FFFFFF"/>
            <w:spacing w:after="0" w:line="240" w:lineRule="auto"/>
            <w:ind w:left="720"/>
            <w:textAlignment w:val="baseline"/>
          </w:pPr>
        </w:pPrChange>
      </w:pPr>
      <w:ins w:id="512" w:author="Ubbarapu Blessie Aparanjitha" w:date="2017-03-07T18:10:00Z">
        <w:r w:rsidRPr="00CF4FB0">
          <w:rPr>
            <w:rFonts w:ascii="Arial" w:eastAsia="Times New Roman" w:hAnsi="Arial" w:cs="Arial"/>
            <w:color w:val="323232"/>
            <w:szCs w:val="24"/>
            <w:rPrChange w:id="513" w:author="Ubbarapu Blessie Aparanjitha" w:date="2017-03-07T18:13:00Z">
              <w:rPr>
                <w:rFonts w:ascii="Arial" w:eastAsia="Times New Roman" w:hAnsi="Arial" w:cs="Arial"/>
                <w:color w:val="323232"/>
                <w:sz w:val="24"/>
                <w:szCs w:val="24"/>
              </w:rPr>
            </w:rPrChange>
          </w:rPr>
          <w:t> </w:t>
        </w:r>
      </w:ins>
    </w:p>
    <w:p w14:paraId="04F17E15" w14:textId="68341C13" w:rsidR="00CF4FB0" w:rsidRPr="00CF4FB0" w:rsidRDefault="00CF4FB0" w:rsidP="00CF4FB0">
      <w:pPr>
        <w:shd w:val="clear" w:color="auto" w:fill="FFFFFF"/>
        <w:spacing w:after="0" w:line="240" w:lineRule="auto"/>
        <w:textAlignment w:val="baseline"/>
        <w:rPr>
          <w:ins w:id="514" w:author="Ubbarapu Blessie Aparanjitha" w:date="2017-03-07T18:10:00Z"/>
          <w:rFonts w:ascii="Arial" w:eastAsia="Times New Roman" w:hAnsi="Arial" w:cs="Arial"/>
          <w:color w:val="323232"/>
          <w:szCs w:val="24"/>
          <w:rPrChange w:id="515" w:author="Ubbarapu Blessie Aparanjitha" w:date="2017-03-07T18:13:00Z">
            <w:rPr>
              <w:ins w:id="516" w:author="Ubbarapu Blessie Aparanjitha" w:date="2017-03-07T18:10:00Z"/>
              <w:rFonts w:ascii="Arial" w:eastAsia="Times New Roman" w:hAnsi="Arial" w:cs="Arial"/>
              <w:color w:val="323232"/>
              <w:sz w:val="24"/>
              <w:szCs w:val="24"/>
            </w:rPr>
          </w:rPrChange>
        </w:rPr>
        <w:pPrChange w:id="517" w:author="Ubbarapu Blessie Aparanjitha" w:date="2017-03-07T18:13:00Z">
          <w:pPr>
            <w:shd w:val="clear" w:color="auto" w:fill="FFFFFF"/>
            <w:spacing w:after="0" w:line="240" w:lineRule="auto"/>
            <w:ind w:left="720"/>
            <w:textAlignment w:val="baseline"/>
          </w:pPr>
        </w:pPrChange>
      </w:pPr>
      <w:ins w:id="518" w:author="Ubbarapu Blessie Aparanjitha" w:date="2017-03-07T18:10:00Z">
        <w:r w:rsidRPr="00CF4FB0">
          <w:rPr>
            <w:rFonts w:ascii="Arial" w:eastAsia="Times New Roman" w:hAnsi="Arial" w:cs="Arial"/>
            <w:b/>
            <w:color w:val="323232"/>
            <w:szCs w:val="24"/>
            <w:rPrChange w:id="519" w:author="Ubbarapu Blessie Aparanjitha" w:date="2017-03-07T18:13:00Z">
              <w:rPr>
                <w:rFonts w:ascii="Arial" w:eastAsia="Times New Roman" w:hAnsi="Arial" w:cs="Arial"/>
                <w:color w:val="666666"/>
                <w:sz w:val="24"/>
                <w:szCs w:val="24"/>
                <w:bdr w:val="none" w:sz="0" w:space="0" w:color="auto" w:frame="1"/>
              </w:rPr>
            </w:rPrChange>
          </w:rPr>
          <w:t>Unlock</w:t>
        </w:r>
      </w:ins>
      <w:ins w:id="520" w:author="Ubbarapu Blessie Aparanjitha" w:date="2017-03-07T18:13:00Z">
        <w:r>
          <w:rPr>
            <w:rFonts w:ascii="Arial" w:eastAsia="Times New Roman" w:hAnsi="Arial" w:cs="Arial"/>
            <w:b/>
            <w:color w:val="323232"/>
            <w:szCs w:val="24"/>
          </w:rPr>
          <w:t xml:space="preserve">: </w:t>
        </w:r>
      </w:ins>
      <w:ins w:id="521" w:author="Ubbarapu Blessie Aparanjitha" w:date="2017-03-07T18:10:00Z">
        <w:r w:rsidRPr="00CF4FB0">
          <w:rPr>
            <w:rFonts w:ascii="Arial" w:eastAsia="Times New Roman" w:hAnsi="Arial" w:cs="Arial"/>
            <w:color w:val="323232"/>
            <w:szCs w:val="24"/>
            <w:rPrChange w:id="522" w:author="Ubbarapu Blessie Aparanjitha" w:date="2017-03-07T18:13:00Z">
              <w:rPr>
                <w:rFonts w:ascii="Arial" w:eastAsia="Times New Roman" w:hAnsi="Arial" w:cs="Arial"/>
                <w:color w:val="323232"/>
                <w:sz w:val="24"/>
                <w:szCs w:val="24"/>
              </w:rPr>
            </w:rPrChange>
          </w:rPr>
          <w:t>This operation restores the ability of users to modify a locked asset.</w:t>
        </w:r>
        <w:r w:rsidRPr="00CF4FB0">
          <w:rPr>
            <w:rFonts w:ascii="Arial" w:eastAsia="Times New Roman" w:hAnsi="Arial" w:cs="Arial"/>
            <w:color w:val="323232"/>
            <w:szCs w:val="24"/>
            <w:rPrChange w:id="523" w:author="Ubbarapu Blessie Aparanjitha" w:date="2017-03-07T18:13:00Z">
              <w:rPr>
                <w:rFonts w:ascii="Arial" w:eastAsia="Times New Roman" w:hAnsi="Arial" w:cs="Arial"/>
                <w:color w:val="323232"/>
                <w:sz w:val="24"/>
                <w:szCs w:val="24"/>
              </w:rPr>
            </w:rPrChange>
          </w:rPr>
          <w:br/>
          <w:t> </w:t>
        </w:r>
      </w:ins>
    </w:p>
    <w:p w14:paraId="76183295" w14:textId="482C0809" w:rsidR="00CF4FB0" w:rsidRPr="00CF4FB0" w:rsidRDefault="00CF4FB0" w:rsidP="00CF4FB0">
      <w:pPr>
        <w:shd w:val="clear" w:color="auto" w:fill="FFFFFF"/>
        <w:spacing w:after="0" w:line="240" w:lineRule="auto"/>
        <w:textAlignment w:val="baseline"/>
        <w:rPr>
          <w:ins w:id="524" w:author="Ubbarapu Blessie Aparanjitha" w:date="2017-03-07T18:10:00Z"/>
          <w:rFonts w:ascii="Arial" w:eastAsia="Times New Roman" w:hAnsi="Arial" w:cs="Arial"/>
          <w:color w:val="323232"/>
          <w:szCs w:val="24"/>
          <w:rPrChange w:id="525" w:author="Ubbarapu Blessie Aparanjitha" w:date="2017-03-07T18:13:00Z">
            <w:rPr>
              <w:ins w:id="526" w:author="Ubbarapu Blessie Aparanjitha" w:date="2017-03-07T18:10:00Z"/>
              <w:rFonts w:ascii="Arial" w:eastAsia="Times New Roman" w:hAnsi="Arial" w:cs="Arial"/>
              <w:color w:val="323232"/>
              <w:sz w:val="24"/>
              <w:szCs w:val="24"/>
            </w:rPr>
          </w:rPrChange>
        </w:rPr>
        <w:pPrChange w:id="527" w:author="Ubbarapu Blessie Aparanjitha" w:date="2017-03-07T18:13:00Z">
          <w:pPr>
            <w:shd w:val="clear" w:color="auto" w:fill="FFFFFF"/>
            <w:spacing w:after="0" w:line="240" w:lineRule="auto"/>
            <w:ind w:left="720"/>
            <w:textAlignment w:val="baseline"/>
          </w:pPr>
        </w:pPrChange>
      </w:pPr>
      <w:ins w:id="528" w:author="Ubbarapu Blessie Aparanjitha" w:date="2017-03-07T18:10:00Z">
        <w:r w:rsidRPr="00CF4FB0">
          <w:rPr>
            <w:rFonts w:ascii="Arial" w:eastAsia="Times New Roman" w:hAnsi="Arial" w:cs="Arial"/>
            <w:b/>
            <w:color w:val="323232"/>
            <w:szCs w:val="24"/>
            <w:rPrChange w:id="529" w:author="Ubbarapu Blessie Aparanjitha" w:date="2017-03-07T18:13:00Z">
              <w:rPr>
                <w:rFonts w:ascii="Arial" w:eastAsia="Times New Roman" w:hAnsi="Arial" w:cs="Arial"/>
                <w:color w:val="666666"/>
                <w:sz w:val="24"/>
                <w:szCs w:val="24"/>
                <w:bdr w:val="none" w:sz="0" w:space="0" w:color="auto" w:frame="1"/>
              </w:rPr>
            </w:rPrChange>
          </w:rPr>
          <w:t>Suspend</w:t>
        </w:r>
      </w:ins>
      <w:ins w:id="530" w:author="Ubbarapu Blessie Aparanjitha" w:date="2017-03-07T18:13:00Z">
        <w:r>
          <w:rPr>
            <w:rFonts w:ascii="Arial" w:eastAsia="Times New Roman" w:hAnsi="Arial" w:cs="Arial"/>
            <w:b/>
            <w:color w:val="323232"/>
            <w:szCs w:val="24"/>
          </w:rPr>
          <w:t xml:space="preserve">: </w:t>
        </w:r>
      </w:ins>
      <w:ins w:id="531" w:author="Ubbarapu Blessie Aparanjitha" w:date="2017-03-07T18:10:00Z">
        <w:r w:rsidRPr="00CF4FB0">
          <w:rPr>
            <w:rFonts w:ascii="Arial" w:eastAsia="Times New Roman" w:hAnsi="Arial" w:cs="Arial"/>
            <w:color w:val="323232"/>
            <w:szCs w:val="24"/>
            <w:rPrChange w:id="532" w:author="Ubbarapu Blessie Aparanjitha" w:date="2017-03-07T18:13:00Z">
              <w:rPr>
                <w:rFonts w:ascii="Arial" w:eastAsia="Times New Roman" w:hAnsi="Arial" w:cs="Arial"/>
                <w:color w:val="323232"/>
                <w:sz w:val="24"/>
                <w:szCs w:val="24"/>
              </w:rPr>
            </w:rPrChange>
          </w:rPr>
          <w:t>This operation is used on a change set that is stored in a repository workspace. The repository workspace configuration is modified so that it does not include the change set. The local workspace that is associated with the repository workspace is updated immediately to ensure the change set is not included. The change set is still stored within the repository workspace and can be resumed at any time.</w:t>
        </w:r>
        <w:r w:rsidRPr="00CF4FB0">
          <w:rPr>
            <w:rFonts w:ascii="Arial" w:eastAsia="Times New Roman" w:hAnsi="Arial" w:cs="Arial"/>
            <w:color w:val="323232"/>
            <w:szCs w:val="24"/>
            <w:rPrChange w:id="533" w:author="Ubbarapu Blessie Aparanjitha" w:date="2017-03-07T18:13:00Z">
              <w:rPr>
                <w:rFonts w:ascii="Arial" w:eastAsia="Times New Roman" w:hAnsi="Arial" w:cs="Arial"/>
                <w:color w:val="323232"/>
                <w:sz w:val="24"/>
                <w:szCs w:val="24"/>
              </w:rPr>
            </w:rPrChange>
          </w:rPr>
          <w:br/>
          <w:t> </w:t>
        </w:r>
      </w:ins>
    </w:p>
    <w:p w14:paraId="7F2DA928" w14:textId="205DC45A" w:rsidR="00CF4FB0" w:rsidRDefault="00CF4FB0" w:rsidP="00027D42">
      <w:pPr>
        <w:shd w:val="clear" w:color="auto" w:fill="FFFFFF"/>
        <w:spacing w:after="0" w:line="240" w:lineRule="auto"/>
        <w:textAlignment w:val="baseline"/>
        <w:rPr>
          <w:ins w:id="534" w:author="Ubbarapu Blessie Aparanjitha" w:date="2017-03-07T19:42:00Z"/>
          <w:rFonts w:ascii="Arial" w:eastAsia="Times New Roman" w:hAnsi="Arial" w:cs="Arial"/>
          <w:color w:val="323232"/>
          <w:szCs w:val="24"/>
        </w:rPr>
        <w:pPrChange w:id="535" w:author="Ubbarapu Blessie Aparanjitha" w:date="2017-03-07T18:15:00Z">
          <w:pPr>
            <w:pStyle w:val="Heading1"/>
            <w:shd w:val="clear" w:color="auto" w:fill="FFFFFF"/>
            <w:textAlignment w:val="baseline"/>
          </w:pPr>
        </w:pPrChange>
      </w:pPr>
      <w:ins w:id="536" w:author="Ubbarapu Blessie Aparanjitha" w:date="2017-03-07T18:10:00Z">
        <w:r w:rsidRPr="00CF4FB0">
          <w:rPr>
            <w:rFonts w:ascii="Arial" w:eastAsia="Times New Roman" w:hAnsi="Arial" w:cs="Arial"/>
            <w:b/>
            <w:color w:val="323232"/>
            <w:szCs w:val="24"/>
            <w:rPrChange w:id="537" w:author="Ubbarapu Blessie Aparanjitha" w:date="2017-03-07T18:13:00Z">
              <w:rPr>
                <w:rFonts w:ascii="Arial" w:hAnsi="Arial" w:cs="Arial"/>
                <w:color w:val="666666"/>
                <w:sz w:val="24"/>
                <w:szCs w:val="24"/>
                <w:bdr w:val="none" w:sz="0" w:space="0" w:color="auto" w:frame="1"/>
              </w:rPr>
            </w:rPrChange>
          </w:rPr>
          <w:t>Resume</w:t>
        </w:r>
      </w:ins>
      <w:ins w:id="538" w:author="Ubbarapu Blessie Aparanjitha" w:date="2017-03-07T18:14:00Z">
        <w:r>
          <w:rPr>
            <w:rFonts w:ascii="Arial" w:eastAsia="Times New Roman" w:hAnsi="Arial" w:cs="Arial"/>
            <w:b/>
            <w:color w:val="323232"/>
            <w:szCs w:val="24"/>
          </w:rPr>
          <w:t>:</w:t>
        </w:r>
      </w:ins>
      <w:ins w:id="539" w:author="Ubbarapu Blessie Aparanjitha" w:date="2017-03-07T18:10:00Z">
        <w:r w:rsidRPr="00CF4FB0">
          <w:rPr>
            <w:rFonts w:ascii="Arial" w:eastAsia="Times New Roman" w:hAnsi="Arial" w:cs="Arial"/>
            <w:color w:val="323232"/>
            <w:szCs w:val="24"/>
            <w:rPrChange w:id="540" w:author="Ubbarapu Blessie Aparanjitha" w:date="2017-03-07T18:13:00Z">
              <w:rPr>
                <w:rFonts w:ascii="Arial" w:hAnsi="Arial" w:cs="Arial"/>
                <w:color w:val="323232"/>
                <w:sz w:val="24"/>
                <w:szCs w:val="24"/>
              </w:rPr>
            </w:rPrChange>
          </w:rPr>
          <w:t>This operation is used on a suspended change set that is in a repository workspace. The repository workspace configuration is updated to include the resumed change set. At this point, the local workspace might have to accept the change set and perform a merge with any changes made since it was suspended.</w:t>
        </w:r>
      </w:ins>
    </w:p>
    <w:p w14:paraId="484270D5" w14:textId="7CF171FC" w:rsidR="00C27E23" w:rsidRDefault="00C27E23" w:rsidP="00027D42">
      <w:pPr>
        <w:shd w:val="clear" w:color="auto" w:fill="FFFFFF"/>
        <w:spacing w:after="0" w:line="240" w:lineRule="auto"/>
        <w:textAlignment w:val="baseline"/>
        <w:rPr>
          <w:ins w:id="541" w:author="Ubbarapu Blessie Aparanjitha" w:date="2017-03-07T19:42:00Z"/>
          <w:rFonts w:ascii="Arial" w:eastAsia="Times New Roman" w:hAnsi="Arial" w:cs="Arial"/>
          <w:color w:val="323232"/>
          <w:szCs w:val="24"/>
        </w:rPr>
        <w:pPrChange w:id="542" w:author="Ubbarapu Blessie Aparanjitha" w:date="2017-03-07T18:15:00Z">
          <w:pPr>
            <w:pStyle w:val="Heading1"/>
            <w:shd w:val="clear" w:color="auto" w:fill="FFFFFF"/>
            <w:textAlignment w:val="baseline"/>
          </w:pPr>
        </w:pPrChange>
      </w:pPr>
    </w:p>
    <w:p w14:paraId="55AECB47" w14:textId="51EBB00A" w:rsidR="00C27E23" w:rsidRDefault="00C27E23" w:rsidP="00027D42">
      <w:pPr>
        <w:shd w:val="clear" w:color="auto" w:fill="FFFFFF"/>
        <w:spacing w:after="0" w:line="240" w:lineRule="auto"/>
        <w:textAlignment w:val="baseline"/>
        <w:rPr>
          <w:ins w:id="543" w:author="Ubbarapu Blessie Aparanjitha" w:date="2017-03-07T19:42:00Z"/>
          <w:rFonts w:ascii="Arial" w:eastAsia="Times New Roman" w:hAnsi="Arial" w:cs="Arial"/>
          <w:color w:val="323232"/>
          <w:szCs w:val="24"/>
        </w:rPr>
        <w:pPrChange w:id="544" w:author="Ubbarapu Blessie Aparanjitha" w:date="2017-03-07T18:15:00Z">
          <w:pPr>
            <w:pStyle w:val="Heading1"/>
            <w:shd w:val="clear" w:color="auto" w:fill="FFFFFF"/>
            <w:textAlignment w:val="baseline"/>
          </w:pPr>
        </w:pPrChange>
      </w:pPr>
    </w:p>
    <w:p w14:paraId="59CD53F6" w14:textId="25556030" w:rsidR="00C27E23" w:rsidRDefault="00C27E23" w:rsidP="00027D42">
      <w:pPr>
        <w:shd w:val="clear" w:color="auto" w:fill="FFFFFF"/>
        <w:spacing w:after="0" w:line="240" w:lineRule="auto"/>
        <w:textAlignment w:val="baseline"/>
        <w:rPr>
          <w:ins w:id="545" w:author="Ubbarapu Blessie Aparanjitha" w:date="2017-03-07T19:42:00Z"/>
          <w:rFonts w:ascii="Arial" w:eastAsia="Times New Roman" w:hAnsi="Arial" w:cs="Arial"/>
          <w:color w:val="323232"/>
          <w:szCs w:val="24"/>
        </w:rPr>
        <w:pPrChange w:id="546" w:author="Ubbarapu Blessie Aparanjitha" w:date="2017-03-07T18:15:00Z">
          <w:pPr>
            <w:pStyle w:val="Heading1"/>
            <w:shd w:val="clear" w:color="auto" w:fill="FFFFFF"/>
            <w:textAlignment w:val="baseline"/>
          </w:pPr>
        </w:pPrChange>
      </w:pPr>
    </w:p>
    <w:p w14:paraId="5757CE94" w14:textId="50F8A42B" w:rsidR="00C27E23" w:rsidRDefault="00C27E23" w:rsidP="00027D42">
      <w:pPr>
        <w:shd w:val="clear" w:color="auto" w:fill="FFFFFF"/>
        <w:spacing w:after="0" w:line="240" w:lineRule="auto"/>
        <w:textAlignment w:val="baseline"/>
        <w:rPr>
          <w:ins w:id="547" w:author="Ubbarapu Blessie Aparanjitha" w:date="2017-03-07T19:42:00Z"/>
          <w:rFonts w:ascii="Arial" w:eastAsia="Times New Roman" w:hAnsi="Arial" w:cs="Arial"/>
          <w:color w:val="323232"/>
          <w:szCs w:val="24"/>
        </w:rPr>
        <w:pPrChange w:id="548" w:author="Ubbarapu Blessie Aparanjitha" w:date="2017-03-07T18:15:00Z">
          <w:pPr>
            <w:pStyle w:val="Heading1"/>
            <w:shd w:val="clear" w:color="auto" w:fill="FFFFFF"/>
            <w:textAlignment w:val="baseline"/>
          </w:pPr>
        </w:pPrChange>
      </w:pPr>
    </w:p>
    <w:p w14:paraId="45D36395" w14:textId="52CCF2FE" w:rsidR="00C27E23" w:rsidRDefault="00C27E23" w:rsidP="00C27E23">
      <w:pPr>
        <w:rPr>
          <w:ins w:id="549" w:author="Ubbarapu Blessie Aparanjitha" w:date="2017-03-07T19:43:00Z"/>
        </w:rPr>
      </w:pPr>
      <w:ins w:id="550" w:author="Ubbarapu Blessie Aparanjitha" w:date="2017-03-07T19:42:00Z">
        <w:r>
          <w:rPr>
            <w:noProof/>
          </w:rPr>
          <w:drawing>
            <wp:inline distT="0" distB="0" distL="0" distR="0" wp14:anchorId="4E951D0D" wp14:editId="49886D17">
              <wp:extent cx="3905250" cy="38766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05250" cy="3876675"/>
                      </a:xfrm>
                      <a:prstGeom prst="rect">
                        <a:avLst/>
                      </a:prstGeom>
                    </pic:spPr>
                  </pic:pic>
                </a:graphicData>
              </a:graphic>
            </wp:inline>
          </w:drawing>
        </w:r>
      </w:ins>
    </w:p>
    <w:p w14:paraId="1B92E4E6" w14:textId="25766287" w:rsidR="00C27E23" w:rsidRDefault="00C27E23" w:rsidP="00C27E23">
      <w:pPr>
        <w:rPr>
          <w:ins w:id="551" w:author="Ubbarapu Blessie Aparanjitha" w:date="2017-03-07T19:43:00Z"/>
        </w:rPr>
      </w:pPr>
    </w:p>
    <w:p w14:paraId="026476AB" w14:textId="77777777" w:rsidR="00E42B8F" w:rsidRPr="00C27E23" w:rsidRDefault="00C27E23" w:rsidP="00C27E23">
      <w:pPr>
        <w:numPr>
          <w:ilvl w:val="0"/>
          <w:numId w:val="32"/>
        </w:numPr>
        <w:rPr>
          <w:ins w:id="552" w:author="Ubbarapu Blessie Aparanjitha" w:date="2017-03-07T19:43:00Z"/>
        </w:rPr>
      </w:pPr>
      <w:ins w:id="553" w:author="Ubbarapu Blessie Aparanjitha" w:date="2017-03-07T19:43:00Z">
        <w:r w:rsidRPr="00C27E23">
          <w:rPr>
            <w:lang w:val="en-AU"/>
          </w:rPr>
          <w:t xml:space="preserve">The </w:t>
        </w:r>
        <w:r w:rsidRPr="00C27E23">
          <w:rPr>
            <w:b/>
            <w:bCs/>
            <w:lang w:val="en-AU"/>
          </w:rPr>
          <w:t xml:space="preserve">project area </w:t>
        </w:r>
        <w:r w:rsidRPr="00C27E23">
          <w:rPr>
            <w:lang w:val="en-AU"/>
          </w:rPr>
          <w:t>is the top level of project organisation</w:t>
        </w:r>
      </w:ins>
    </w:p>
    <w:p w14:paraId="6329218F" w14:textId="77777777" w:rsidR="00E42B8F" w:rsidRPr="00C27E23" w:rsidRDefault="00C27E23" w:rsidP="00C27E23">
      <w:pPr>
        <w:numPr>
          <w:ilvl w:val="0"/>
          <w:numId w:val="32"/>
        </w:numPr>
        <w:rPr>
          <w:ins w:id="554" w:author="Ubbarapu Blessie Aparanjitha" w:date="2017-03-07T19:43:00Z"/>
        </w:rPr>
      </w:pPr>
      <w:ins w:id="555" w:author="Ubbarapu Blessie Aparanjitha" w:date="2017-03-07T19:43:00Z">
        <w:r w:rsidRPr="00C27E23">
          <w:rPr>
            <w:lang w:val="en-AU"/>
          </w:rPr>
          <w:t xml:space="preserve">The project area contains one or many </w:t>
        </w:r>
        <w:r w:rsidRPr="00C27E23">
          <w:rPr>
            <w:b/>
            <w:bCs/>
            <w:lang w:val="en-AU"/>
          </w:rPr>
          <w:t>team areas</w:t>
        </w:r>
      </w:ins>
    </w:p>
    <w:p w14:paraId="3BF967EF" w14:textId="77777777" w:rsidR="00E42B8F" w:rsidRPr="00C27E23" w:rsidRDefault="00C27E23" w:rsidP="00C27E23">
      <w:pPr>
        <w:numPr>
          <w:ilvl w:val="0"/>
          <w:numId w:val="32"/>
        </w:numPr>
        <w:rPr>
          <w:ins w:id="556" w:author="Ubbarapu Blessie Aparanjitha" w:date="2017-03-07T19:43:00Z"/>
        </w:rPr>
      </w:pPr>
      <w:ins w:id="557" w:author="Ubbarapu Blessie Aparanjitha" w:date="2017-03-07T19:43:00Z">
        <w:r w:rsidRPr="00C27E23">
          <w:rPr>
            <w:lang w:val="en-AU"/>
          </w:rPr>
          <w:lastRenderedPageBreak/>
          <w:t xml:space="preserve">Team areas have one or many </w:t>
        </w:r>
        <w:r w:rsidRPr="00C27E23">
          <w:rPr>
            <w:b/>
            <w:bCs/>
            <w:lang w:val="en-AU"/>
          </w:rPr>
          <w:t>streams</w:t>
        </w:r>
        <w:r w:rsidRPr="00C27E23">
          <w:rPr>
            <w:lang w:val="en-AU"/>
          </w:rPr>
          <w:t xml:space="preserve"> of development activity contained in them</w:t>
        </w:r>
      </w:ins>
    </w:p>
    <w:p w14:paraId="6A150567" w14:textId="77777777" w:rsidR="00E42B8F" w:rsidRPr="00C27E23" w:rsidRDefault="00C27E23" w:rsidP="00C27E23">
      <w:pPr>
        <w:numPr>
          <w:ilvl w:val="0"/>
          <w:numId w:val="32"/>
        </w:numPr>
        <w:rPr>
          <w:ins w:id="558" w:author="Ubbarapu Blessie Aparanjitha" w:date="2017-03-07T19:43:00Z"/>
        </w:rPr>
      </w:pPr>
      <w:ins w:id="559" w:author="Ubbarapu Blessie Aparanjitha" w:date="2017-03-07T19:43:00Z">
        <w:r w:rsidRPr="00C27E23">
          <w:rPr>
            <w:b/>
            <w:bCs/>
            <w:lang w:val="en-AU"/>
          </w:rPr>
          <w:t>Workspaces</w:t>
        </w:r>
        <w:r w:rsidRPr="00C27E23">
          <w:rPr>
            <w:lang w:val="en-AU"/>
          </w:rPr>
          <w:t xml:space="preserve"> are the users sandbox used to perform work. They are replicated between the Server  (Repository Workspace) and Workstations </w:t>
        </w:r>
        <w:r w:rsidRPr="00C27E23">
          <w:rPr>
            <w:b/>
            <w:bCs/>
            <w:lang w:val="en-AU"/>
          </w:rPr>
          <w:t>Sandbox</w:t>
        </w:r>
        <w:r w:rsidRPr="00C27E23">
          <w:rPr>
            <w:lang w:val="en-AU"/>
          </w:rPr>
          <w:t>.</w:t>
        </w:r>
      </w:ins>
    </w:p>
    <w:p w14:paraId="437D287E" w14:textId="77777777" w:rsidR="00E42B8F" w:rsidRPr="00C27E23" w:rsidRDefault="00E42B8F" w:rsidP="00C27E23">
      <w:pPr>
        <w:numPr>
          <w:ilvl w:val="0"/>
          <w:numId w:val="32"/>
        </w:numPr>
        <w:rPr>
          <w:ins w:id="560" w:author="Ubbarapu Blessie Aparanjitha" w:date="2017-03-07T19:43:00Z"/>
        </w:rPr>
      </w:pPr>
      <w:ins w:id="561" w:author="Ubbarapu Blessie Aparanjitha" w:date="2017-03-07T19:43:00Z">
        <w:r w:rsidRPr="00C27E23">
          <w:rPr>
            <w:lang w:val="en-GB"/>
          </w:rPr>
          <w:t xml:space="preserve">Changes are checked into a </w:t>
        </w:r>
        <w:r w:rsidRPr="00C27E23">
          <w:rPr>
            <w:b/>
            <w:bCs/>
            <w:lang w:val="en-GB"/>
          </w:rPr>
          <w:t>change set</w:t>
        </w:r>
        <w:r w:rsidRPr="00C27E23">
          <w:rPr>
            <w:lang w:val="en-GB"/>
          </w:rPr>
          <w:t>. The change set records the before and after states of each file. Content is stored separately and is delta-compressed</w:t>
        </w:r>
      </w:ins>
    </w:p>
    <w:p w14:paraId="33874F14" w14:textId="77777777" w:rsidR="00E42B8F" w:rsidRPr="00C27E23" w:rsidRDefault="00C27E23" w:rsidP="00C27E23">
      <w:pPr>
        <w:numPr>
          <w:ilvl w:val="0"/>
          <w:numId w:val="32"/>
        </w:numPr>
        <w:rPr>
          <w:ins w:id="562" w:author="Ubbarapu Blessie Aparanjitha" w:date="2017-03-07T19:43:00Z"/>
        </w:rPr>
      </w:pPr>
      <w:ins w:id="563" w:author="Ubbarapu Blessie Aparanjitha" w:date="2017-03-07T19:43:00Z">
        <w:r w:rsidRPr="00C27E23">
          <w:rPr>
            <w:lang w:val="en-AU"/>
          </w:rPr>
          <w:t xml:space="preserve">You </w:t>
        </w:r>
        <w:r w:rsidRPr="00C27E23">
          <w:rPr>
            <w:b/>
            <w:bCs/>
            <w:lang w:val="en-AU"/>
          </w:rPr>
          <w:t>Check-in</w:t>
        </w:r>
        <w:r w:rsidRPr="00C27E23">
          <w:rPr>
            <w:lang w:val="en-AU"/>
          </w:rPr>
          <w:t xml:space="preserve"> changes from the Sandbox to the Repository Workspace. This also places the changes in a change set</w:t>
        </w:r>
      </w:ins>
    </w:p>
    <w:p w14:paraId="68F17BEB" w14:textId="77777777" w:rsidR="00E42B8F" w:rsidRPr="00C27E23" w:rsidRDefault="00C27E23" w:rsidP="00C27E23">
      <w:pPr>
        <w:numPr>
          <w:ilvl w:val="0"/>
          <w:numId w:val="32"/>
        </w:numPr>
        <w:rPr>
          <w:ins w:id="564" w:author="Ubbarapu Blessie Aparanjitha" w:date="2017-03-07T19:43:00Z"/>
        </w:rPr>
      </w:pPr>
      <w:ins w:id="565" w:author="Ubbarapu Blessie Aparanjitha" w:date="2017-03-07T19:43:00Z">
        <w:r w:rsidRPr="00C27E23">
          <w:rPr>
            <w:lang w:val="en-AU"/>
          </w:rPr>
          <w:t xml:space="preserve">You </w:t>
        </w:r>
        <w:r w:rsidRPr="00C27E23">
          <w:rPr>
            <w:b/>
            <w:bCs/>
            <w:lang w:val="en-AU"/>
          </w:rPr>
          <w:t>deliver</w:t>
        </w:r>
        <w:r w:rsidRPr="00C27E23">
          <w:rPr>
            <w:lang w:val="en-AU"/>
          </w:rPr>
          <w:t xml:space="preserve"> change sets from Repository Workspace to Team Stream</w:t>
        </w:r>
      </w:ins>
    </w:p>
    <w:p w14:paraId="132BD56B" w14:textId="77777777" w:rsidR="00E42B8F" w:rsidRPr="00C27E23" w:rsidRDefault="00C27E23" w:rsidP="00C27E23">
      <w:pPr>
        <w:numPr>
          <w:ilvl w:val="0"/>
          <w:numId w:val="32"/>
        </w:numPr>
        <w:rPr>
          <w:ins w:id="566" w:author="Ubbarapu Blessie Aparanjitha" w:date="2017-03-07T19:43:00Z"/>
        </w:rPr>
      </w:pPr>
      <w:ins w:id="567" w:author="Ubbarapu Blessie Aparanjitha" w:date="2017-03-07T19:43:00Z">
        <w:r w:rsidRPr="00C27E23">
          <w:rPr>
            <w:lang w:val="en-AU"/>
          </w:rPr>
          <w:t xml:space="preserve">You </w:t>
        </w:r>
        <w:r w:rsidRPr="00C27E23">
          <w:rPr>
            <w:b/>
            <w:bCs/>
            <w:lang w:val="en-AU"/>
          </w:rPr>
          <w:t>accept</w:t>
        </w:r>
        <w:r w:rsidRPr="00C27E23">
          <w:rPr>
            <w:lang w:val="en-AU"/>
          </w:rPr>
          <w:t xml:space="preserve"> change sets from the team stream into your workspace and hence your Sandbox</w:t>
        </w:r>
      </w:ins>
    </w:p>
    <w:p w14:paraId="49AE993A" w14:textId="77777777" w:rsidR="00C27E23" w:rsidRDefault="00C27E23" w:rsidP="00C27E23">
      <w:pPr>
        <w:rPr>
          <w:ins w:id="568" w:author="Ubbarapu Blessie Aparanjitha" w:date="2017-03-07T19:42:00Z"/>
        </w:rPr>
      </w:pPr>
    </w:p>
    <w:p w14:paraId="59A01E4C" w14:textId="77777777" w:rsidR="00C27E23" w:rsidRDefault="00C27E23" w:rsidP="00C27E23">
      <w:pPr>
        <w:rPr>
          <w:ins w:id="569" w:author="Ubbarapu Blessie Aparanjitha" w:date="2017-03-07T19:42:00Z"/>
        </w:rPr>
      </w:pPr>
      <w:ins w:id="570" w:author="Ubbarapu Blessie Aparanjitha" w:date="2017-03-07T19:42:00Z">
        <w:r>
          <w:rPr>
            <w:noProof/>
          </w:rPr>
          <w:drawing>
            <wp:inline distT="0" distB="0" distL="0" distR="0" wp14:anchorId="11CDDE61" wp14:editId="21D8EC9B">
              <wp:extent cx="5943600" cy="30740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74035"/>
                      </a:xfrm>
                      <a:prstGeom prst="rect">
                        <a:avLst/>
                      </a:prstGeom>
                    </pic:spPr>
                  </pic:pic>
                </a:graphicData>
              </a:graphic>
            </wp:inline>
          </w:drawing>
        </w:r>
      </w:ins>
    </w:p>
    <w:p w14:paraId="6EB73B46" w14:textId="77777777" w:rsidR="00C27E23" w:rsidRDefault="00C27E23" w:rsidP="00C27E23">
      <w:pPr>
        <w:rPr>
          <w:ins w:id="571" w:author="Ubbarapu Blessie Aparanjitha" w:date="2017-03-07T19:42:00Z"/>
        </w:rPr>
      </w:pPr>
    </w:p>
    <w:p w14:paraId="0669DB54" w14:textId="1A077B18" w:rsidR="00C27E23" w:rsidRDefault="00C27E23" w:rsidP="00C27E23">
      <w:pPr>
        <w:rPr>
          <w:ins w:id="572" w:author="Ubbarapu Blessie Aparanjitha" w:date="2017-03-07T19:44:00Z"/>
        </w:rPr>
      </w:pPr>
    </w:p>
    <w:p w14:paraId="2C0A1199" w14:textId="7BF781C3" w:rsidR="00DB3C1D" w:rsidRDefault="00DB3C1D" w:rsidP="00C27E23">
      <w:pPr>
        <w:rPr>
          <w:ins w:id="573" w:author="Ubbarapu Blessie Aparanjitha" w:date="2017-03-07T19:44:00Z"/>
        </w:rPr>
      </w:pPr>
    </w:p>
    <w:p w14:paraId="613A05EE" w14:textId="14C3CF0A" w:rsidR="00DB3C1D" w:rsidRDefault="00DB3C1D" w:rsidP="00C27E23">
      <w:pPr>
        <w:rPr>
          <w:ins w:id="574" w:author="Ubbarapu Blessie Aparanjitha" w:date="2017-03-07T19:44:00Z"/>
        </w:rPr>
      </w:pPr>
    </w:p>
    <w:p w14:paraId="36EA79E4" w14:textId="47BED2DC" w:rsidR="00DB3C1D" w:rsidRDefault="00DB3C1D" w:rsidP="00C27E23">
      <w:pPr>
        <w:rPr>
          <w:ins w:id="575" w:author="Ubbarapu Blessie Aparanjitha" w:date="2017-03-07T19:44:00Z"/>
        </w:rPr>
      </w:pPr>
    </w:p>
    <w:p w14:paraId="7EAC1B15" w14:textId="31D8A5CD" w:rsidR="00DB3C1D" w:rsidRDefault="00DB3C1D" w:rsidP="00C27E23">
      <w:pPr>
        <w:rPr>
          <w:ins w:id="576" w:author="Ubbarapu Blessie Aparanjitha" w:date="2017-03-07T19:44:00Z"/>
        </w:rPr>
      </w:pPr>
    </w:p>
    <w:p w14:paraId="5F5D7693" w14:textId="638BE716" w:rsidR="00DB3C1D" w:rsidRDefault="00DB3C1D" w:rsidP="00C27E23">
      <w:pPr>
        <w:rPr>
          <w:ins w:id="577" w:author="Ubbarapu Blessie Aparanjitha" w:date="2017-03-07T19:44:00Z"/>
        </w:rPr>
      </w:pPr>
    </w:p>
    <w:p w14:paraId="092D2571" w14:textId="2C12125B" w:rsidR="00DB3C1D" w:rsidRDefault="00DB3C1D" w:rsidP="00C27E23">
      <w:pPr>
        <w:rPr>
          <w:ins w:id="578" w:author="Ubbarapu Blessie Aparanjitha" w:date="2017-03-07T19:44:00Z"/>
        </w:rPr>
      </w:pPr>
    </w:p>
    <w:p w14:paraId="4C570387" w14:textId="624B3BBA" w:rsidR="00DB3C1D" w:rsidRDefault="00DB3C1D" w:rsidP="00C27E23">
      <w:pPr>
        <w:rPr>
          <w:ins w:id="579" w:author="Ubbarapu Blessie Aparanjitha" w:date="2017-03-07T19:44:00Z"/>
        </w:rPr>
      </w:pPr>
    </w:p>
    <w:p w14:paraId="7B3F4B9F" w14:textId="49F8FD3A" w:rsidR="00DB3C1D" w:rsidRDefault="00DB3C1D" w:rsidP="00C27E23">
      <w:pPr>
        <w:rPr>
          <w:ins w:id="580" w:author="Ubbarapu Blessie Aparanjitha" w:date="2017-03-07T19:44:00Z"/>
        </w:rPr>
      </w:pPr>
    </w:p>
    <w:p w14:paraId="07D979FB" w14:textId="55681565" w:rsidR="004124B9" w:rsidRPr="004124B9" w:rsidRDefault="004124B9" w:rsidP="00C27E23">
      <w:pPr>
        <w:rPr>
          <w:ins w:id="581" w:author="Ubbarapu Blessie Aparanjitha" w:date="2017-03-07T19:56:00Z"/>
          <w:b/>
          <w:rPrChange w:id="582" w:author="Ubbarapu Blessie Aparanjitha" w:date="2017-03-07T19:56:00Z">
            <w:rPr>
              <w:ins w:id="583" w:author="Ubbarapu Blessie Aparanjitha" w:date="2017-03-07T19:56:00Z"/>
              <w:b/>
            </w:rPr>
          </w:rPrChange>
        </w:rPr>
      </w:pPr>
      <w:ins w:id="584" w:author="Ubbarapu Blessie Aparanjitha" w:date="2017-03-07T19:56:00Z">
        <w:r>
          <w:rPr>
            <w:b/>
          </w:rPr>
          <w:lastRenderedPageBreak/>
          <w:t>Default Streams and Components:</w:t>
        </w:r>
      </w:ins>
    </w:p>
    <w:p w14:paraId="475E4C43" w14:textId="71453A46" w:rsidR="00DB3C1D" w:rsidRPr="00DB3C1D" w:rsidRDefault="00DB3C1D" w:rsidP="00C27E23">
      <w:pPr>
        <w:rPr>
          <w:ins w:id="585" w:author="Ubbarapu Blessie Aparanjitha" w:date="2017-03-07T19:42:00Z"/>
          <w:rPrChange w:id="586" w:author="Ubbarapu Blessie Aparanjitha" w:date="2017-03-07T19:44:00Z">
            <w:rPr>
              <w:ins w:id="587" w:author="Ubbarapu Blessie Aparanjitha" w:date="2017-03-07T19:42:00Z"/>
            </w:rPr>
          </w:rPrChange>
        </w:rPr>
      </w:pPr>
      <w:ins w:id="588" w:author="Ubbarapu Blessie Aparanjitha" w:date="2017-03-07T19:45:00Z">
        <w:r>
          <w:t xml:space="preserve">When the project is set-up in RTC, a default Stream and a default component in the Stream is created. </w:t>
        </w:r>
      </w:ins>
      <w:ins w:id="589" w:author="Ubbarapu Blessie Aparanjitha" w:date="2017-03-07T19:46:00Z">
        <w:r>
          <w:t>Initially, there is no source code in the Stream as shown below.</w:t>
        </w:r>
      </w:ins>
    </w:p>
    <w:p w14:paraId="260FD266" w14:textId="676D5DE8" w:rsidR="00C27E23" w:rsidRDefault="00C27E23" w:rsidP="00C27E23">
      <w:pPr>
        <w:rPr>
          <w:ins w:id="590" w:author="Ubbarapu Blessie Aparanjitha" w:date="2017-03-07T19:57:00Z"/>
        </w:rPr>
      </w:pPr>
      <w:ins w:id="591" w:author="Ubbarapu Blessie Aparanjitha" w:date="2017-03-07T19:42:00Z">
        <w:r>
          <w:rPr>
            <w:noProof/>
          </w:rPr>
          <w:drawing>
            <wp:inline distT="0" distB="0" distL="0" distR="0" wp14:anchorId="19F9C715" wp14:editId="1E574321">
              <wp:extent cx="5943600" cy="33534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53435"/>
                      </a:xfrm>
                      <a:prstGeom prst="rect">
                        <a:avLst/>
                      </a:prstGeom>
                    </pic:spPr>
                  </pic:pic>
                </a:graphicData>
              </a:graphic>
            </wp:inline>
          </w:drawing>
        </w:r>
      </w:ins>
    </w:p>
    <w:p w14:paraId="69B8883D" w14:textId="6ADD6DB2" w:rsidR="004124B9" w:rsidRPr="004124B9" w:rsidRDefault="004124B9" w:rsidP="00C27E23">
      <w:pPr>
        <w:rPr>
          <w:ins w:id="592" w:author="Ubbarapu Blessie Aparanjitha" w:date="2017-03-07T19:42:00Z"/>
          <w:b/>
          <w:rPrChange w:id="593" w:author="Ubbarapu Blessie Aparanjitha" w:date="2017-03-07T19:57:00Z">
            <w:rPr>
              <w:ins w:id="594" w:author="Ubbarapu Blessie Aparanjitha" w:date="2017-03-07T19:42:00Z"/>
            </w:rPr>
          </w:rPrChange>
        </w:rPr>
      </w:pPr>
      <w:ins w:id="595" w:author="Ubbarapu Blessie Aparanjitha" w:date="2017-03-07T19:57:00Z">
        <w:r>
          <w:rPr>
            <w:b/>
          </w:rPr>
          <w:t>Accepting Team Invitation:</w:t>
        </w:r>
      </w:ins>
    </w:p>
    <w:p w14:paraId="43AF72C5" w14:textId="77777777" w:rsidR="00DB3C1D" w:rsidRDefault="00DB3C1D" w:rsidP="00C27E23">
      <w:pPr>
        <w:rPr>
          <w:ins w:id="596" w:author="Ubbarapu Blessie Aparanjitha" w:date="2017-03-07T19:47:00Z"/>
        </w:rPr>
      </w:pPr>
      <w:ins w:id="597" w:author="Ubbarapu Blessie Aparanjitha" w:date="2017-03-07T19:46:00Z">
        <w:r>
          <w:t>Open Eclipse Client and it looks like below.</w:t>
        </w:r>
      </w:ins>
      <w:ins w:id="598" w:author="Ubbarapu Blessie Aparanjitha" w:date="2017-03-07T19:42:00Z">
        <w:r w:rsidR="00C27E23">
          <w:rPr>
            <w:noProof/>
          </w:rPr>
          <w:drawing>
            <wp:inline distT="0" distB="0" distL="0" distR="0" wp14:anchorId="14B6FBF1" wp14:editId="4AEC13CF">
              <wp:extent cx="5943600" cy="33413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ins>
    </w:p>
    <w:p w14:paraId="11E7E8DA" w14:textId="77777777" w:rsidR="004124B9" w:rsidRDefault="004124B9" w:rsidP="004124B9">
      <w:pPr>
        <w:rPr>
          <w:ins w:id="599" w:author="Ubbarapu Blessie Aparanjitha" w:date="2017-03-07T19:54:00Z"/>
        </w:rPr>
      </w:pPr>
      <w:ins w:id="600" w:author="Ubbarapu Blessie Aparanjitha" w:date="2017-03-07T19:54:00Z">
        <w:r w:rsidRPr="00DB3C1D">
          <w:t>A Perspective is a collection of views to enable the user to perform tasks in Eclipse.  For example, the Work Item Perspective is the main perspective for performing RTC tasks.  The Java Perspective is used for Java development.</w:t>
        </w:r>
      </w:ins>
    </w:p>
    <w:p w14:paraId="5210E6F2" w14:textId="77777777" w:rsidR="004124B9" w:rsidRDefault="004124B9" w:rsidP="004124B9">
      <w:pPr>
        <w:rPr>
          <w:ins w:id="601" w:author="Ubbarapu Blessie Aparanjitha" w:date="2017-03-07T19:54:00Z"/>
        </w:rPr>
      </w:pPr>
      <w:ins w:id="602" w:author="Ubbarapu Blessie Aparanjitha" w:date="2017-03-07T19:54:00Z">
        <w:r w:rsidRPr="00DB3C1D">
          <w:lastRenderedPageBreak/>
          <w:t>A Perspective is a collection of views to enable the user to perform tasks in Eclipse.  For example, the Work Item Perspective is the main perspective for performing RTC tasks.  The Java Perspective is used for Java development.</w:t>
        </w:r>
      </w:ins>
    </w:p>
    <w:p w14:paraId="5EC70BEC" w14:textId="3D2E2AEC" w:rsidR="00C27E23" w:rsidRDefault="004124B9" w:rsidP="00C27E23">
      <w:pPr>
        <w:rPr>
          <w:ins w:id="603" w:author="Ubbarapu Blessie Aparanjitha" w:date="2017-03-07T19:42:00Z"/>
          <w:noProof/>
        </w:rPr>
      </w:pPr>
      <w:ins w:id="604" w:author="Ubbarapu Blessie Aparanjitha" w:date="2017-03-07T19:55:00Z">
        <w:r>
          <w:t xml:space="preserve">To Open Java Perspective, Click on </w:t>
        </w:r>
      </w:ins>
      <w:ins w:id="605" w:author="Ubbarapu Blessie Aparanjitha" w:date="2017-03-07T19:48:00Z">
        <w:r w:rsidR="00DB3C1D">
          <w:rPr>
            <w:b/>
          </w:rPr>
          <w:t>Window&gt;Open Perspective&gt;Java</w:t>
        </w:r>
      </w:ins>
      <w:ins w:id="606" w:author="Ubbarapu Blessie Aparanjitha" w:date="2017-03-07T19:42:00Z">
        <w:r w:rsidR="00C27E23" w:rsidRPr="00B77C6A">
          <w:rPr>
            <w:noProof/>
          </w:rPr>
          <w:t xml:space="preserve"> </w:t>
        </w:r>
        <w:r w:rsidR="00C27E23">
          <w:rPr>
            <w:noProof/>
          </w:rPr>
          <w:drawing>
            <wp:inline distT="0" distB="0" distL="0" distR="0" wp14:anchorId="5DC0BC12" wp14:editId="45FBF081">
              <wp:extent cx="5943600" cy="33413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ins>
    </w:p>
    <w:p w14:paraId="152156B8" w14:textId="0F13A0B2" w:rsidR="00C27E23" w:rsidRDefault="00DB3C1D" w:rsidP="00C27E23">
      <w:pPr>
        <w:rPr>
          <w:ins w:id="607" w:author="Ubbarapu Blessie Aparanjitha" w:date="2017-03-07T19:58:00Z"/>
          <w:noProof/>
        </w:rPr>
      </w:pPr>
      <w:ins w:id="608" w:author="Ubbarapu Blessie Aparanjitha" w:date="2017-03-07T19:48:00Z">
        <w:r>
          <w:rPr>
            <w:noProof/>
          </w:rPr>
          <w:t>My Work, Team artifacts and Team DashBoard views will be displayed as shown below.</w:t>
        </w:r>
      </w:ins>
    </w:p>
    <w:p w14:paraId="042C5D9C" w14:textId="77777777" w:rsidR="004124B9" w:rsidRDefault="004124B9" w:rsidP="004124B9">
      <w:pPr>
        <w:rPr>
          <w:ins w:id="609" w:author="Ubbarapu Blessie Aparanjitha" w:date="2017-03-07T19:58:00Z"/>
        </w:rPr>
      </w:pPr>
      <w:ins w:id="610" w:author="Ubbarapu Blessie Aparanjitha" w:date="2017-03-07T19:58:00Z">
        <w:r w:rsidRPr="00DB3C1D">
          <w:t>The “Team Artifacts” view will only look like this the first time you access it.</w:t>
        </w:r>
      </w:ins>
    </w:p>
    <w:p w14:paraId="4DACFEF6" w14:textId="444EF9E3" w:rsidR="00DB3C1D" w:rsidRDefault="00DB3C1D" w:rsidP="00C27E23">
      <w:pPr>
        <w:rPr>
          <w:ins w:id="611" w:author="Ubbarapu Blessie Aparanjitha" w:date="2017-03-07T19:42:00Z"/>
        </w:rPr>
      </w:pPr>
      <w:ins w:id="612" w:author="Ubbarapu Blessie Aparanjitha" w:date="2017-03-07T19:51:00Z">
        <w:r>
          <w:t xml:space="preserve">Click on Accept Team Invitation in the Team Artifacts view. </w:t>
        </w:r>
      </w:ins>
    </w:p>
    <w:p w14:paraId="3B089F98" w14:textId="76894647" w:rsidR="00C27E23" w:rsidRDefault="00C27E23" w:rsidP="00C27E23">
      <w:pPr>
        <w:rPr>
          <w:ins w:id="613" w:author="Ubbarapu Blessie Aparanjitha" w:date="2017-03-07T19:49:00Z"/>
        </w:rPr>
      </w:pPr>
      <w:ins w:id="614" w:author="Ubbarapu Blessie Aparanjitha" w:date="2017-03-07T19:42:00Z">
        <w:r>
          <w:rPr>
            <w:noProof/>
          </w:rPr>
          <w:drawing>
            <wp:inline distT="0" distB="0" distL="0" distR="0" wp14:anchorId="6D466944" wp14:editId="41413ED4">
              <wp:extent cx="5943600" cy="3341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ins>
    </w:p>
    <w:p w14:paraId="0B5A14D9" w14:textId="7A27BB56" w:rsidR="00DB3C1D" w:rsidRDefault="00DB3C1D" w:rsidP="00C27E23">
      <w:pPr>
        <w:rPr>
          <w:ins w:id="615" w:author="Ubbarapu Blessie Aparanjitha" w:date="2017-03-07T19:49:00Z"/>
        </w:rPr>
      </w:pPr>
    </w:p>
    <w:p w14:paraId="614AD0A5" w14:textId="13DDFE9C" w:rsidR="00DB3C1D" w:rsidRDefault="00DB3C1D" w:rsidP="00C27E23">
      <w:pPr>
        <w:rPr>
          <w:ins w:id="616" w:author="Ubbarapu Blessie Aparanjitha" w:date="2017-03-07T19:49:00Z"/>
        </w:rPr>
      </w:pPr>
    </w:p>
    <w:p w14:paraId="467D71D3" w14:textId="207B5441" w:rsidR="00DB3C1D" w:rsidRDefault="00DB3C1D" w:rsidP="00C27E23">
      <w:pPr>
        <w:rPr>
          <w:ins w:id="617" w:author="Ubbarapu Blessie Aparanjitha" w:date="2017-03-07T19:58:00Z"/>
        </w:rPr>
      </w:pPr>
      <w:ins w:id="618" w:author="Ubbarapu Blessie Aparanjitha" w:date="2017-03-07T19:51:00Z">
        <w:r w:rsidRPr="00DB3C1D">
          <w:t>The “Accept Team Invitation” window will now be displayed</w:t>
        </w:r>
      </w:ins>
    </w:p>
    <w:p w14:paraId="365BF9CF" w14:textId="1ECC230C" w:rsidR="004124B9" w:rsidRDefault="004124B9" w:rsidP="00C27E23">
      <w:pPr>
        <w:rPr>
          <w:ins w:id="619" w:author="Ubbarapu Blessie Aparanjitha" w:date="2017-03-07T19:51:00Z"/>
        </w:rPr>
      </w:pPr>
      <w:ins w:id="620" w:author="Ubbarapu Blessie Aparanjitha" w:date="2017-03-07T19:58:00Z">
        <w:r w:rsidRPr="004124B9">
          <w:t>You will receive a Team Invitation email</w:t>
        </w:r>
      </w:ins>
      <w:ins w:id="621" w:author="Ubbarapu Blessie Aparanjitha" w:date="2017-03-07T19:59:00Z">
        <w:r>
          <w:t xml:space="preserve"> when you are added as a member to a project area,</w:t>
        </w:r>
      </w:ins>
      <w:ins w:id="622" w:author="Ubbarapu Blessie Aparanjitha" w:date="2017-03-07T19:58:00Z">
        <w:r w:rsidRPr="004124B9">
          <w:t xml:space="preserve"> </w:t>
        </w:r>
        <w:r>
          <w:t>that</w:t>
        </w:r>
        <w:r w:rsidRPr="004124B9">
          <w:t xml:space="preserve"> contains the URL for the RTC web client and the repository information for the Eclipse client.</w:t>
        </w:r>
      </w:ins>
    </w:p>
    <w:p w14:paraId="5F153B3A" w14:textId="301F66D5" w:rsidR="00DB3C1D" w:rsidRDefault="00DB3C1D" w:rsidP="00C27E23">
      <w:pPr>
        <w:rPr>
          <w:ins w:id="623" w:author="Ubbarapu Blessie Aparanjitha" w:date="2017-03-07T19:52:00Z"/>
        </w:rPr>
      </w:pPr>
      <w:ins w:id="624" w:author="Ubbarapu Blessie Aparanjitha" w:date="2017-03-07T19:51:00Z">
        <w:r w:rsidRPr="00DB3C1D">
          <w:t>“Copy” and “Paste” the Repository Connection information from the team invitation Email into this area</w:t>
        </w:r>
      </w:ins>
    </w:p>
    <w:p w14:paraId="521A350C" w14:textId="4DA44168" w:rsidR="00DB3C1D" w:rsidRDefault="00DB3C1D" w:rsidP="00C27E23">
      <w:pPr>
        <w:rPr>
          <w:ins w:id="625" w:author="Ubbarapu Blessie Aparanjitha" w:date="2017-03-07T19:49:00Z"/>
        </w:rPr>
      </w:pPr>
      <w:ins w:id="626" w:author="Ubbarapu Blessie Aparanjitha" w:date="2017-03-07T19:52:00Z">
        <w:r w:rsidRPr="00DB3C1D">
          <w:t>After you have pasted the connection information into the window, click on “Finish”</w:t>
        </w:r>
      </w:ins>
    </w:p>
    <w:p w14:paraId="54DF6063" w14:textId="5C107946" w:rsidR="00C27E23" w:rsidRDefault="00C27E23" w:rsidP="00C27E23">
      <w:pPr>
        <w:rPr>
          <w:ins w:id="627" w:author="Ubbarapu Blessie Aparanjitha" w:date="2017-03-07T19:52:00Z"/>
        </w:rPr>
      </w:pPr>
      <w:ins w:id="628" w:author="Ubbarapu Blessie Aparanjitha" w:date="2017-03-07T19:42:00Z">
        <w:r>
          <w:rPr>
            <w:noProof/>
          </w:rPr>
          <w:drawing>
            <wp:inline distT="0" distB="0" distL="0" distR="0" wp14:anchorId="7F141EDB" wp14:editId="41F0C194">
              <wp:extent cx="4562475" cy="45910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62475" cy="4591050"/>
                      </a:xfrm>
                      <a:prstGeom prst="rect">
                        <a:avLst/>
                      </a:prstGeom>
                    </pic:spPr>
                  </pic:pic>
                </a:graphicData>
              </a:graphic>
            </wp:inline>
          </w:drawing>
        </w:r>
      </w:ins>
    </w:p>
    <w:p w14:paraId="18818B76" w14:textId="0DA90336" w:rsidR="00C27E23" w:rsidRDefault="00DB3C1D" w:rsidP="00C27E23">
      <w:pPr>
        <w:rPr>
          <w:ins w:id="629" w:author="Ubbarapu Blessie Aparanjitha" w:date="2017-03-07T19:42:00Z"/>
        </w:rPr>
      </w:pPr>
      <w:ins w:id="630" w:author="Ubbarapu Blessie Aparanjitha" w:date="2017-03-07T19:52:00Z">
        <w:r w:rsidRPr="00DB3C1D">
          <w:rPr>
            <w:bCs/>
            <w:rPrChange w:id="631" w:author="Ubbarapu Blessie Aparanjitha" w:date="2017-03-07T19:52:00Z">
              <w:rPr>
                <w:b/>
                <w:bCs/>
              </w:rPr>
            </w:rPrChange>
          </w:rPr>
          <w:t>The “Log in Required” window will now be displayed</w:t>
        </w:r>
      </w:ins>
      <w:ins w:id="632" w:author="Ubbarapu Blessie Aparanjitha" w:date="2017-03-07T19:53:00Z">
        <w:r>
          <w:t xml:space="preserve">. </w:t>
        </w:r>
      </w:ins>
      <w:ins w:id="633" w:author="Ubbarapu Blessie Aparanjitha" w:date="2017-03-07T19:52:00Z">
        <w:r w:rsidRPr="00DB3C1D">
          <w:t>Enter your password and check the “Save Password” and “Automatically Log in” check boxes.  Then press the “OK” button.</w:t>
        </w:r>
      </w:ins>
    </w:p>
    <w:p w14:paraId="3CCFEB02" w14:textId="77777777" w:rsidR="00C27E23" w:rsidRDefault="00C27E23" w:rsidP="00C27E23">
      <w:pPr>
        <w:rPr>
          <w:ins w:id="634" w:author="Ubbarapu Blessie Aparanjitha" w:date="2017-03-07T19:42:00Z"/>
        </w:rPr>
      </w:pPr>
      <w:ins w:id="635" w:author="Ubbarapu Blessie Aparanjitha" w:date="2017-03-07T19:42:00Z">
        <w:r>
          <w:rPr>
            <w:noProof/>
          </w:rPr>
          <w:lastRenderedPageBreak/>
          <w:drawing>
            <wp:inline distT="0" distB="0" distL="0" distR="0" wp14:anchorId="4C3F14B8" wp14:editId="2B0ABB66">
              <wp:extent cx="4429125" cy="25431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29125" cy="2543175"/>
                      </a:xfrm>
                      <a:prstGeom prst="rect">
                        <a:avLst/>
                      </a:prstGeom>
                    </pic:spPr>
                  </pic:pic>
                </a:graphicData>
              </a:graphic>
            </wp:inline>
          </w:drawing>
        </w:r>
      </w:ins>
    </w:p>
    <w:p w14:paraId="0F778DF6" w14:textId="52D6C0BB" w:rsidR="00C27E23" w:rsidRDefault="00DB3C1D" w:rsidP="00C27E23">
      <w:pPr>
        <w:rPr>
          <w:ins w:id="636" w:author="Ubbarapu Blessie Aparanjitha" w:date="2017-03-07T19:42:00Z"/>
        </w:rPr>
      </w:pPr>
      <w:ins w:id="637" w:author="Ubbarapu Blessie Aparanjitha" w:date="2017-03-07T19:53:00Z">
        <w:r w:rsidRPr="00DB3C1D">
          <w:t xml:space="preserve">The </w:t>
        </w:r>
      </w:ins>
      <w:ins w:id="638" w:author="Ubbarapu Blessie Aparanjitha" w:date="2017-03-07T19:54:00Z">
        <w:r>
          <w:t>Team Artifacts view</w:t>
        </w:r>
      </w:ins>
      <w:ins w:id="639" w:author="Ubbarapu Blessie Aparanjitha" w:date="2017-03-07T19:53:00Z">
        <w:r w:rsidRPr="00DB3C1D">
          <w:t xml:space="preserve"> will now be displayed showing you the new team connection.  </w:t>
        </w:r>
      </w:ins>
      <w:ins w:id="640" w:author="Ubbarapu Blessie Aparanjitha" w:date="2017-03-07T19:55:00Z">
        <w:r w:rsidR="004124B9" w:rsidRPr="004124B9">
          <w:t>Project  Area View. This contains configuration details of your project area.</w:t>
        </w:r>
      </w:ins>
    </w:p>
    <w:p w14:paraId="788DCEDC" w14:textId="77777777" w:rsidR="00C27E23" w:rsidRDefault="00C27E23" w:rsidP="00C27E23">
      <w:pPr>
        <w:rPr>
          <w:ins w:id="641" w:author="Ubbarapu Blessie Aparanjitha" w:date="2017-03-07T19:42:00Z"/>
        </w:rPr>
      </w:pPr>
      <w:ins w:id="642" w:author="Ubbarapu Blessie Aparanjitha" w:date="2017-03-07T19:42:00Z">
        <w:r>
          <w:rPr>
            <w:noProof/>
          </w:rPr>
          <w:drawing>
            <wp:inline distT="0" distB="0" distL="0" distR="0" wp14:anchorId="55C408C0" wp14:editId="5C909FA4">
              <wp:extent cx="5943600" cy="3341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ins>
    </w:p>
    <w:p w14:paraId="7345CC79" w14:textId="015C3A3D" w:rsidR="00C27E23" w:rsidRDefault="004124B9" w:rsidP="00C27E23">
      <w:pPr>
        <w:rPr>
          <w:ins w:id="643" w:author="Ubbarapu Blessie Aparanjitha" w:date="2017-03-07T20:00:00Z"/>
          <w:b/>
        </w:rPr>
      </w:pPr>
      <w:ins w:id="644" w:author="Ubbarapu Blessie Aparanjitha" w:date="2017-03-07T20:00:00Z">
        <w:r>
          <w:rPr>
            <w:b/>
          </w:rPr>
          <w:t>Creating a Repository Workspace:</w:t>
        </w:r>
      </w:ins>
    </w:p>
    <w:p w14:paraId="4A32D6E7" w14:textId="1F3C5E34" w:rsidR="004124B9" w:rsidRPr="004124B9" w:rsidRDefault="004124B9" w:rsidP="00C27E23">
      <w:pPr>
        <w:rPr>
          <w:ins w:id="645" w:author="Ubbarapu Blessie Aparanjitha" w:date="2017-03-07T19:42:00Z"/>
          <w:b/>
          <w:rPrChange w:id="646" w:author="Ubbarapu Blessie Aparanjitha" w:date="2017-03-07T20:02:00Z">
            <w:rPr>
              <w:ins w:id="647" w:author="Ubbarapu Blessie Aparanjitha" w:date="2017-03-07T19:42:00Z"/>
            </w:rPr>
          </w:rPrChange>
        </w:rPr>
      </w:pPr>
      <w:ins w:id="648" w:author="Ubbarapu Blessie Aparanjitha" w:date="2017-03-07T20:00:00Z">
        <w:r>
          <w:t xml:space="preserve">Expand </w:t>
        </w:r>
      </w:ins>
      <w:ins w:id="649" w:author="Ubbarapu Blessie Aparanjitha" w:date="2017-03-07T20:01:00Z">
        <w:r>
          <w:t>“Source Control” and right click on the Stream that you want to join</w:t>
        </w:r>
      </w:ins>
      <w:ins w:id="650" w:author="Ubbarapu Blessie Aparanjitha" w:date="2017-03-07T20:02:00Z">
        <w:r>
          <w:t xml:space="preserve">. Then Click on </w:t>
        </w:r>
        <w:r>
          <w:rPr>
            <w:b/>
          </w:rPr>
          <w:t>New&gt;Repository Workspace.</w:t>
        </w:r>
      </w:ins>
    </w:p>
    <w:p w14:paraId="57C23637" w14:textId="77777777" w:rsidR="00C27E23" w:rsidRDefault="00C27E23" w:rsidP="00C27E23">
      <w:pPr>
        <w:rPr>
          <w:ins w:id="651" w:author="Ubbarapu Blessie Aparanjitha" w:date="2017-03-07T19:42:00Z"/>
        </w:rPr>
      </w:pPr>
      <w:ins w:id="652" w:author="Ubbarapu Blessie Aparanjitha" w:date="2017-03-07T19:42:00Z">
        <w:r>
          <w:rPr>
            <w:noProof/>
          </w:rPr>
          <w:lastRenderedPageBreak/>
          <w:drawing>
            <wp:inline distT="0" distB="0" distL="0" distR="0" wp14:anchorId="33493404" wp14:editId="1A5D4457">
              <wp:extent cx="5943600" cy="33413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ins>
    </w:p>
    <w:p w14:paraId="50A6CA59" w14:textId="44091784" w:rsidR="00C27E23" w:rsidRDefault="004124B9" w:rsidP="00C27E23">
      <w:pPr>
        <w:rPr>
          <w:ins w:id="653" w:author="Ubbarapu Blessie Aparanjitha" w:date="2017-03-07T20:03:00Z"/>
        </w:rPr>
      </w:pPr>
      <w:ins w:id="654" w:author="Ubbarapu Blessie Aparanjitha" w:date="2017-03-07T20:03:00Z">
        <w:r w:rsidRPr="004124B9">
          <w:t>The “New Repository Workspace” windows will be displayed</w:t>
        </w:r>
        <w:r>
          <w:t>.</w:t>
        </w:r>
      </w:ins>
    </w:p>
    <w:p w14:paraId="362B001D" w14:textId="5A7A64B2" w:rsidR="004124B9" w:rsidRDefault="004124B9" w:rsidP="00C27E23">
      <w:pPr>
        <w:rPr>
          <w:ins w:id="655" w:author="Ubbarapu Blessie Aparanjitha" w:date="2017-03-07T20:04:00Z"/>
        </w:rPr>
      </w:pPr>
      <w:ins w:id="656" w:author="Ubbarapu Blessie Aparanjitha" w:date="2017-03-07T20:03:00Z">
        <w:r>
          <w:t>Provide a</w:t>
        </w:r>
      </w:ins>
      <w:ins w:id="657" w:author="Ubbarapu Blessie Aparanjitha" w:date="2017-03-07T20:04:00Z">
        <w:r>
          <w:t xml:space="preserve"> unique repository</w:t>
        </w:r>
      </w:ins>
      <w:ins w:id="658" w:author="Ubbarapu Blessie Aparanjitha" w:date="2017-03-07T20:03:00Z">
        <w:r>
          <w:t xml:space="preserve"> name and click on </w:t>
        </w:r>
        <w:r>
          <w:rPr>
            <w:b/>
          </w:rPr>
          <w:t xml:space="preserve">Next </w:t>
        </w:r>
        <w:r>
          <w:t>to continue to the next step</w:t>
        </w:r>
      </w:ins>
      <w:ins w:id="659" w:author="Ubbarapu Blessie Aparanjitha" w:date="2017-03-07T20:04:00Z">
        <w:r>
          <w:t>.</w:t>
        </w:r>
      </w:ins>
    </w:p>
    <w:p w14:paraId="29ADA787" w14:textId="600EE318" w:rsidR="00C27E23" w:rsidRDefault="00C27E23" w:rsidP="00C27E23">
      <w:pPr>
        <w:rPr>
          <w:ins w:id="660" w:author="Ubbarapu Blessie Aparanjitha" w:date="2017-03-07T19:42:00Z"/>
        </w:rPr>
      </w:pPr>
      <w:ins w:id="661" w:author="Ubbarapu Blessie Aparanjitha" w:date="2017-03-07T19:42:00Z">
        <w:r>
          <w:rPr>
            <w:noProof/>
          </w:rPr>
          <w:lastRenderedPageBreak/>
          <w:drawing>
            <wp:inline distT="0" distB="0" distL="0" distR="0" wp14:anchorId="07136AA4" wp14:editId="0EEECF6D">
              <wp:extent cx="5353050" cy="5838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53050" cy="5838825"/>
                      </a:xfrm>
                      <a:prstGeom prst="rect">
                        <a:avLst/>
                      </a:prstGeom>
                    </pic:spPr>
                  </pic:pic>
                </a:graphicData>
              </a:graphic>
            </wp:inline>
          </w:drawing>
        </w:r>
      </w:ins>
    </w:p>
    <w:p w14:paraId="0600AECD" w14:textId="21932808" w:rsidR="00C27E23" w:rsidRPr="004124B9" w:rsidRDefault="004124B9" w:rsidP="00C27E23">
      <w:pPr>
        <w:rPr>
          <w:ins w:id="662" w:author="Ubbarapu Blessie Aparanjitha" w:date="2017-03-07T19:42:00Z"/>
          <w:rPrChange w:id="663" w:author="Ubbarapu Blessie Aparanjitha" w:date="2017-03-07T20:05:00Z">
            <w:rPr>
              <w:ins w:id="664" w:author="Ubbarapu Blessie Aparanjitha" w:date="2017-03-07T19:42:00Z"/>
            </w:rPr>
          </w:rPrChange>
        </w:rPr>
      </w:pPr>
      <w:ins w:id="665" w:author="Ubbarapu Blessie Aparanjitha" w:date="2017-03-07T20:05:00Z">
        <w:r w:rsidRPr="004124B9">
          <w:t>Select the “Use Current Repository” radio button</w:t>
        </w:r>
        <w:r>
          <w:t xml:space="preserve"> and press </w:t>
        </w:r>
        <w:r>
          <w:rPr>
            <w:b/>
          </w:rPr>
          <w:t>Next</w:t>
        </w:r>
        <w:r>
          <w:t>.</w:t>
        </w:r>
      </w:ins>
    </w:p>
    <w:p w14:paraId="633EB042" w14:textId="77777777" w:rsidR="00C27E23" w:rsidRDefault="00C27E23" w:rsidP="00C27E23">
      <w:pPr>
        <w:rPr>
          <w:ins w:id="666" w:author="Ubbarapu Blessie Aparanjitha" w:date="2017-03-07T19:42:00Z"/>
        </w:rPr>
      </w:pPr>
      <w:ins w:id="667" w:author="Ubbarapu Blessie Aparanjitha" w:date="2017-03-07T19:42:00Z">
        <w:r>
          <w:rPr>
            <w:noProof/>
          </w:rPr>
          <w:lastRenderedPageBreak/>
          <w:drawing>
            <wp:inline distT="0" distB="0" distL="0" distR="0" wp14:anchorId="7A9844C3" wp14:editId="3E92E793">
              <wp:extent cx="5353050" cy="58388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53050" cy="5838825"/>
                      </a:xfrm>
                      <a:prstGeom prst="rect">
                        <a:avLst/>
                      </a:prstGeom>
                    </pic:spPr>
                  </pic:pic>
                </a:graphicData>
              </a:graphic>
            </wp:inline>
          </w:drawing>
        </w:r>
      </w:ins>
    </w:p>
    <w:p w14:paraId="6A7751FB" w14:textId="77777777" w:rsidR="004124B9" w:rsidRDefault="004124B9" w:rsidP="00C27E23">
      <w:pPr>
        <w:rPr>
          <w:ins w:id="668" w:author="Ubbarapu Blessie Aparanjitha" w:date="2017-03-07T20:06:00Z"/>
        </w:rPr>
      </w:pPr>
      <w:ins w:id="669" w:author="Ubbarapu Blessie Aparanjitha" w:date="2017-03-07T20:05:00Z">
        <w:r w:rsidRPr="004124B9">
          <w:t>Select the “Scoped” radio button</w:t>
        </w:r>
        <w:r>
          <w:t xml:space="preserve"> and select the project you are joining.</w:t>
        </w:r>
      </w:ins>
      <w:ins w:id="670" w:author="Ubbarapu Blessie Aparanjitha" w:date="2017-03-07T20:06:00Z">
        <w:r>
          <w:t xml:space="preserve"> </w:t>
        </w:r>
      </w:ins>
    </w:p>
    <w:p w14:paraId="76FCC03F" w14:textId="7B2C3843" w:rsidR="00C27E23" w:rsidRPr="004124B9" w:rsidRDefault="004124B9" w:rsidP="00C27E23">
      <w:pPr>
        <w:rPr>
          <w:ins w:id="671" w:author="Ubbarapu Blessie Aparanjitha" w:date="2017-03-07T19:42:00Z"/>
          <w:b/>
          <w:rPrChange w:id="672" w:author="Ubbarapu Blessie Aparanjitha" w:date="2017-03-07T20:06:00Z">
            <w:rPr>
              <w:ins w:id="673" w:author="Ubbarapu Blessie Aparanjitha" w:date="2017-03-07T19:42:00Z"/>
            </w:rPr>
          </w:rPrChange>
        </w:rPr>
      </w:pPr>
      <w:ins w:id="674" w:author="Ubbarapu Blessie Aparanjitha" w:date="2017-03-07T20:06:00Z">
        <w:r>
          <w:t xml:space="preserve">Click on </w:t>
        </w:r>
        <w:r>
          <w:rPr>
            <w:b/>
          </w:rPr>
          <w:t>Next</w:t>
        </w:r>
      </w:ins>
    </w:p>
    <w:p w14:paraId="59681CC8" w14:textId="77777777" w:rsidR="00C27E23" w:rsidRDefault="00C27E23" w:rsidP="00C27E23">
      <w:pPr>
        <w:rPr>
          <w:ins w:id="675" w:author="Ubbarapu Blessie Aparanjitha" w:date="2017-03-07T19:42:00Z"/>
        </w:rPr>
      </w:pPr>
      <w:ins w:id="676" w:author="Ubbarapu Blessie Aparanjitha" w:date="2017-03-07T19:42:00Z">
        <w:r>
          <w:rPr>
            <w:noProof/>
          </w:rPr>
          <w:lastRenderedPageBreak/>
          <w:drawing>
            <wp:inline distT="0" distB="0" distL="0" distR="0" wp14:anchorId="24CABA43" wp14:editId="1058573D">
              <wp:extent cx="5353050" cy="58388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3050" cy="5838825"/>
                      </a:xfrm>
                      <a:prstGeom prst="rect">
                        <a:avLst/>
                      </a:prstGeom>
                    </pic:spPr>
                  </pic:pic>
                </a:graphicData>
              </a:graphic>
            </wp:inline>
          </w:drawing>
        </w:r>
      </w:ins>
    </w:p>
    <w:p w14:paraId="0A251414" w14:textId="0123523B" w:rsidR="00C27E23" w:rsidRDefault="004124B9" w:rsidP="00C27E23">
      <w:pPr>
        <w:rPr>
          <w:ins w:id="677" w:author="Ubbarapu Blessie Aparanjitha" w:date="2017-03-07T20:07:00Z"/>
        </w:rPr>
      </w:pPr>
      <w:ins w:id="678" w:author="Ubbarapu Blessie Aparanjitha" w:date="2017-03-07T20:06:00Z">
        <w:r w:rsidRPr="004124B9">
          <w:t>Select the components in the Stream that you wish to load</w:t>
        </w:r>
        <w:r>
          <w:t xml:space="preserve"> into your workspace</w:t>
        </w:r>
        <w:r w:rsidRPr="004124B9">
          <w:t>.  There may be one or many components available to select.</w:t>
        </w:r>
      </w:ins>
    </w:p>
    <w:p w14:paraId="4316470C" w14:textId="31304AC3" w:rsidR="004124B9" w:rsidRDefault="004124B9" w:rsidP="00C27E23">
      <w:pPr>
        <w:rPr>
          <w:ins w:id="679" w:author="Ubbarapu Blessie Aparanjitha" w:date="2017-03-07T20:07:00Z"/>
        </w:rPr>
      </w:pPr>
      <w:ins w:id="680" w:author="Ubbarapu Blessie Aparanjitha" w:date="2017-03-07T20:07:00Z">
        <w:r w:rsidRPr="004124B9">
          <w:t>Press “Finish” to continue to the next step</w:t>
        </w:r>
        <w:r>
          <w:t>.</w:t>
        </w:r>
      </w:ins>
    </w:p>
    <w:p w14:paraId="24B0D673" w14:textId="56079D49" w:rsidR="004124B9" w:rsidRDefault="004124B9" w:rsidP="00C27E23">
      <w:pPr>
        <w:rPr>
          <w:ins w:id="681" w:author="Ubbarapu Blessie Aparanjitha" w:date="2017-03-07T19:42:00Z"/>
        </w:rPr>
      </w:pPr>
      <w:ins w:id="682" w:author="Ubbarapu Blessie Aparanjitha" w:date="2017-03-07T20:07:00Z">
        <w:r w:rsidRPr="004124B9">
          <w:t xml:space="preserve">Ensure the </w:t>
        </w:r>
        <w:r>
          <w:t>“</w:t>
        </w:r>
        <w:r w:rsidRPr="004124B9">
          <w:t>load repository</w:t>
        </w:r>
        <w:r>
          <w:t>”</w:t>
        </w:r>
        <w:r w:rsidRPr="004124B9">
          <w:t xml:space="preserve"> check box is selected so that the repository is loaded</w:t>
        </w:r>
      </w:ins>
      <w:ins w:id="683" w:author="Ubbarapu Blessie Aparanjitha" w:date="2017-03-07T20:08:00Z">
        <w:r>
          <w:t xml:space="preserve"> with the projects in the Component of a Stream.</w:t>
        </w:r>
      </w:ins>
    </w:p>
    <w:p w14:paraId="4B7FFA90" w14:textId="77777777" w:rsidR="00C27E23" w:rsidRDefault="00C27E23" w:rsidP="00C27E23">
      <w:pPr>
        <w:rPr>
          <w:ins w:id="684" w:author="Ubbarapu Blessie Aparanjitha" w:date="2017-03-07T19:42:00Z"/>
        </w:rPr>
      </w:pPr>
      <w:ins w:id="685" w:author="Ubbarapu Blessie Aparanjitha" w:date="2017-03-07T19:42:00Z">
        <w:r>
          <w:rPr>
            <w:noProof/>
          </w:rPr>
          <w:lastRenderedPageBreak/>
          <w:drawing>
            <wp:inline distT="0" distB="0" distL="0" distR="0" wp14:anchorId="281769CC" wp14:editId="25427826">
              <wp:extent cx="5353050" cy="58388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3050" cy="5838825"/>
                      </a:xfrm>
                      <a:prstGeom prst="rect">
                        <a:avLst/>
                      </a:prstGeom>
                    </pic:spPr>
                  </pic:pic>
                </a:graphicData>
              </a:graphic>
            </wp:inline>
          </w:drawing>
        </w:r>
      </w:ins>
    </w:p>
    <w:p w14:paraId="07BC421A" w14:textId="32801D0A" w:rsidR="00C27E23" w:rsidRDefault="004124B9" w:rsidP="00C27E23">
      <w:pPr>
        <w:rPr>
          <w:ins w:id="686" w:author="Ubbarapu Blessie Aparanjitha" w:date="2017-03-07T20:08:00Z"/>
        </w:rPr>
      </w:pPr>
      <w:ins w:id="687" w:author="Ubbarapu Blessie Aparanjitha" w:date="2017-03-07T20:08:00Z">
        <w:r w:rsidRPr="004124B9">
          <w:t>The “Load Repository Workspace” Window will then be displayed</w:t>
        </w:r>
      </w:ins>
    </w:p>
    <w:p w14:paraId="77E6E970" w14:textId="147BE3E7" w:rsidR="004124B9" w:rsidRDefault="004124B9" w:rsidP="00C27E23">
      <w:pPr>
        <w:rPr>
          <w:ins w:id="688" w:author="Ubbarapu Blessie Aparanjitha" w:date="2017-03-07T20:08:00Z"/>
        </w:rPr>
      </w:pPr>
      <w:ins w:id="689" w:author="Ubbarapu Blessie Aparanjitha" w:date="2017-03-07T20:08:00Z">
        <w:r w:rsidRPr="004124B9">
          <w:t>Select “Find and load Eclipse projects” to load existing projects into your workspace</w:t>
        </w:r>
      </w:ins>
    </w:p>
    <w:p w14:paraId="6FE2D6ED" w14:textId="5B89D4CD" w:rsidR="004124B9" w:rsidRDefault="004124B9" w:rsidP="00C27E23">
      <w:pPr>
        <w:rPr>
          <w:ins w:id="690" w:author="Ubbarapu Blessie Aparanjitha" w:date="2017-03-07T19:42:00Z"/>
        </w:rPr>
      </w:pPr>
      <w:ins w:id="691" w:author="Ubbarapu Blessie Aparanjitha" w:date="2017-03-07T20:08:00Z">
        <w:r w:rsidRPr="004124B9">
          <w:t>Press “Next” to continue to the next step</w:t>
        </w:r>
      </w:ins>
    </w:p>
    <w:p w14:paraId="5C40A67A" w14:textId="77777777" w:rsidR="00C27E23" w:rsidRDefault="00C27E23" w:rsidP="00C27E23">
      <w:pPr>
        <w:rPr>
          <w:ins w:id="692" w:author="Ubbarapu Blessie Aparanjitha" w:date="2017-03-07T19:42:00Z"/>
        </w:rPr>
      </w:pPr>
      <w:ins w:id="693" w:author="Ubbarapu Blessie Aparanjitha" w:date="2017-03-07T19:42:00Z">
        <w:r>
          <w:rPr>
            <w:noProof/>
          </w:rPr>
          <w:lastRenderedPageBreak/>
          <w:drawing>
            <wp:inline distT="0" distB="0" distL="0" distR="0" wp14:anchorId="020816C3" wp14:editId="0B5DD8DC">
              <wp:extent cx="5876925" cy="47434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76925" cy="4743450"/>
                      </a:xfrm>
                      <a:prstGeom prst="rect">
                        <a:avLst/>
                      </a:prstGeom>
                    </pic:spPr>
                  </pic:pic>
                </a:graphicData>
              </a:graphic>
            </wp:inline>
          </w:drawing>
        </w:r>
      </w:ins>
    </w:p>
    <w:p w14:paraId="042FC631" w14:textId="77777777" w:rsidR="004124B9" w:rsidRDefault="004124B9" w:rsidP="004124B9">
      <w:pPr>
        <w:rPr>
          <w:ins w:id="694" w:author="Ubbarapu Blessie Aparanjitha" w:date="2017-03-07T20:10:00Z"/>
        </w:rPr>
      </w:pPr>
      <w:ins w:id="695" w:author="Ubbarapu Blessie Aparanjitha" w:date="2017-03-07T20:10:00Z">
        <w:r w:rsidRPr="004124B9">
          <w:t xml:space="preserve">Select the Eclipse projects that you wish to load.  There may be one or many projects available to select.  </w:t>
        </w:r>
      </w:ins>
    </w:p>
    <w:p w14:paraId="00039FE3" w14:textId="6FF1E8C9" w:rsidR="004124B9" w:rsidRPr="004124B9" w:rsidRDefault="004124B9" w:rsidP="004124B9">
      <w:pPr>
        <w:rPr>
          <w:ins w:id="696" w:author="Ubbarapu Blessie Aparanjitha" w:date="2017-03-07T20:10:00Z"/>
        </w:rPr>
      </w:pPr>
      <w:ins w:id="697" w:author="Ubbarapu Blessie Aparanjitha" w:date="2017-03-07T20:10:00Z">
        <w:r>
          <w:t>No projects are displayed as there are no projects in the Stream yet.</w:t>
        </w:r>
      </w:ins>
    </w:p>
    <w:p w14:paraId="26197120" w14:textId="77777777" w:rsidR="004124B9" w:rsidRDefault="004124B9" w:rsidP="004124B9">
      <w:pPr>
        <w:rPr>
          <w:ins w:id="698" w:author="Ubbarapu Blessie Aparanjitha" w:date="2017-03-07T20:10:00Z"/>
        </w:rPr>
      </w:pPr>
      <w:ins w:id="699" w:author="Ubbarapu Blessie Aparanjitha" w:date="2017-03-07T20:10:00Z">
        <w:r w:rsidRPr="004124B9">
          <w:rPr>
            <w:b/>
            <w:rPrChange w:id="700" w:author="Ubbarapu Blessie Aparanjitha" w:date="2017-03-07T20:10:00Z">
              <w:rPr/>
            </w:rPrChange>
          </w:rPr>
          <w:t>Note</w:t>
        </w:r>
        <w:r w:rsidRPr="004124B9">
          <w:t xml:space="preserve">: From a performance point for view we recommend only loading only the minimum set of Eclipse projects into the workspace.  </w:t>
        </w:r>
        <w:r w:rsidRPr="004124B9">
          <w:br/>
        </w:r>
        <w:r w:rsidRPr="004124B9">
          <w:br/>
          <w:t>If possible when working on multiple Eclipse projects create independent workspaces for each project.</w:t>
        </w:r>
      </w:ins>
    </w:p>
    <w:p w14:paraId="373F77A7" w14:textId="143407B0" w:rsidR="00C27E23" w:rsidRDefault="004124B9" w:rsidP="00C27E23">
      <w:pPr>
        <w:rPr>
          <w:ins w:id="701" w:author="Ubbarapu Blessie Aparanjitha" w:date="2017-03-07T20:11:00Z"/>
        </w:rPr>
      </w:pPr>
      <w:ins w:id="702" w:author="Ubbarapu Blessie Aparanjitha" w:date="2017-03-07T20:11:00Z">
        <w:r w:rsidRPr="004124B9">
          <w:t>Press “Finish” to start  the loading of the workspace</w:t>
        </w:r>
        <w:r>
          <w:t>.</w:t>
        </w:r>
      </w:ins>
    </w:p>
    <w:p w14:paraId="2B179619" w14:textId="0F55625C" w:rsidR="004124B9" w:rsidRDefault="004124B9" w:rsidP="00C27E23">
      <w:pPr>
        <w:rPr>
          <w:ins w:id="703" w:author="Ubbarapu Blessie Aparanjitha" w:date="2017-03-07T19:42:00Z"/>
        </w:rPr>
      </w:pPr>
      <w:ins w:id="704" w:author="Ubbarapu Blessie Aparanjitha" w:date="2017-03-07T20:11:00Z">
        <w:r>
          <w:t>Loading finishes very quickly as there is no code in the Stream yet.</w:t>
        </w:r>
      </w:ins>
    </w:p>
    <w:p w14:paraId="1B8A3F22" w14:textId="77777777" w:rsidR="00C27E23" w:rsidRDefault="00C27E23" w:rsidP="00C27E23">
      <w:pPr>
        <w:rPr>
          <w:ins w:id="705" w:author="Ubbarapu Blessie Aparanjitha" w:date="2017-03-07T19:42:00Z"/>
        </w:rPr>
      </w:pPr>
      <w:ins w:id="706" w:author="Ubbarapu Blessie Aparanjitha" w:date="2017-03-07T19:42:00Z">
        <w:r>
          <w:rPr>
            <w:noProof/>
          </w:rPr>
          <w:lastRenderedPageBreak/>
          <w:drawing>
            <wp:inline distT="0" distB="0" distL="0" distR="0" wp14:anchorId="2A55353C" wp14:editId="21E809F1">
              <wp:extent cx="5876925" cy="47434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76925" cy="4743450"/>
                      </a:xfrm>
                      <a:prstGeom prst="rect">
                        <a:avLst/>
                      </a:prstGeom>
                    </pic:spPr>
                  </pic:pic>
                </a:graphicData>
              </a:graphic>
            </wp:inline>
          </w:drawing>
        </w:r>
      </w:ins>
    </w:p>
    <w:p w14:paraId="21A4C8AE" w14:textId="77777777" w:rsidR="00C27E23" w:rsidRDefault="00C27E23" w:rsidP="00C27E23">
      <w:pPr>
        <w:rPr>
          <w:ins w:id="707" w:author="Ubbarapu Blessie Aparanjitha" w:date="2017-03-07T19:42:00Z"/>
        </w:rPr>
      </w:pPr>
    </w:p>
    <w:p w14:paraId="49B38012" w14:textId="02BA8D9D" w:rsidR="00C27E23" w:rsidRDefault="004124B9" w:rsidP="00C27E23">
      <w:pPr>
        <w:rPr>
          <w:ins w:id="708" w:author="Ubbarapu Blessie Aparanjitha" w:date="2017-03-07T20:27:00Z"/>
        </w:rPr>
      </w:pPr>
      <w:ins w:id="709" w:author="Ubbarapu Blessie Aparanjitha" w:date="2017-03-07T20:12:00Z">
        <w:r w:rsidRPr="004124B9">
          <w:t>Your available workspaces are now shown in the Team Artifacts view</w:t>
        </w:r>
        <w:r>
          <w:t xml:space="preserve"> under “My Repository Workspaces"</w:t>
        </w:r>
      </w:ins>
    </w:p>
    <w:p w14:paraId="49D7821F" w14:textId="332083A4" w:rsidR="000A721E" w:rsidRDefault="000A721E" w:rsidP="00C27E23">
      <w:pPr>
        <w:rPr>
          <w:ins w:id="710" w:author="Ubbarapu Blessie Aparanjitha" w:date="2017-03-07T19:42:00Z"/>
        </w:rPr>
      </w:pPr>
      <w:ins w:id="711" w:author="Ubbarapu Blessie Aparanjitha" w:date="2017-03-07T20:27:00Z">
        <w:r>
          <w:t>The Workspace you hav</w:t>
        </w:r>
      </w:ins>
      <w:ins w:id="712" w:author="Ubbarapu Blessie Aparanjitha" w:date="2017-03-07T20:28:00Z">
        <w:r>
          <w:t>e just created appears in Pending Changes view.</w:t>
        </w:r>
      </w:ins>
    </w:p>
    <w:p w14:paraId="0645099C" w14:textId="3D751CD3" w:rsidR="00C27E23" w:rsidRDefault="008649A4" w:rsidP="00C27E23">
      <w:pPr>
        <w:rPr>
          <w:ins w:id="713" w:author="Ubbarapu Blessie Aparanjitha" w:date="2017-03-07T19:42:00Z"/>
        </w:rPr>
      </w:pPr>
      <w:ins w:id="714" w:author="Ubbarapu Blessie Aparanjitha" w:date="2017-03-07T20:22:00Z">
        <w:r w:rsidRPr="008649A4">
          <w:lastRenderedPageBreak/>
          <w:drawing>
            <wp:anchor distT="0" distB="0" distL="114300" distR="114300" simplePos="0" relativeHeight="251656704" behindDoc="0" locked="0" layoutInCell="1" allowOverlap="1" wp14:anchorId="744AD07B" wp14:editId="28ADE602">
              <wp:simplePos x="0" y="0"/>
              <wp:positionH relativeFrom="column">
                <wp:posOffset>4374785</wp:posOffset>
              </wp:positionH>
              <wp:positionV relativeFrom="paragraph">
                <wp:posOffset>3443794</wp:posOffset>
              </wp:positionV>
              <wp:extent cx="1571625" cy="1146175"/>
              <wp:effectExtent l="0" t="0" r="0" b="0"/>
              <wp:wrapNone/>
              <wp:docPr id="30724" name="Picture 6" descr="SNAGHTML61e8b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4" name="Picture 6" descr="SNAGHTML61e8b1f"/>
                      <pic:cNvPicPr>
                        <a:picLocks noChangeAspect="1" noChangeArrowheads="1"/>
                      </pic:cNvPicPr>
                    </pic:nvPicPr>
                    <pic:blipFill>
                      <a:blip r:embed="rId60"/>
                      <a:srcRect/>
                      <a:stretch>
                        <a:fillRect/>
                      </a:stretch>
                    </pic:blipFill>
                    <pic:spPr bwMode="auto">
                      <a:xfrm>
                        <a:off x="0" y="0"/>
                        <a:ext cx="1571625" cy="1146175"/>
                      </a:xfrm>
                      <a:prstGeom prst="rect">
                        <a:avLst/>
                      </a:prstGeom>
                      <a:noFill/>
                      <a:ln w="9525">
                        <a:noFill/>
                        <a:miter lim="800000"/>
                        <a:headEnd/>
                        <a:tailEnd/>
                      </a:ln>
                    </pic:spPr>
                  </pic:pic>
                </a:graphicData>
              </a:graphic>
            </wp:anchor>
          </w:drawing>
        </w:r>
      </w:ins>
      <w:ins w:id="715" w:author="Ubbarapu Blessie Aparanjitha" w:date="2017-03-07T19:42:00Z">
        <w:r w:rsidR="00C27E23">
          <w:rPr>
            <w:noProof/>
          </w:rPr>
          <w:drawing>
            <wp:inline distT="0" distB="0" distL="0" distR="0" wp14:anchorId="5DD23442" wp14:editId="55724D26">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ins>
    </w:p>
    <w:p w14:paraId="218E5BB3" w14:textId="0A5E4BC1" w:rsidR="00C27E23" w:rsidRDefault="00C27E23" w:rsidP="00C27E23">
      <w:pPr>
        <w:rPr>
          <w:ins w:id="716" w:author="Ubbarapu Blessie Aparanjitha" w:date="2017-03-07T20:22:00Z"/>
        </w:rPr>
      </w:pPr>
    </w:p>
    <w:p w14:paraId="08042FB6" w14:textId="24C41B8F" w:rsidR="008649A4" w:rsidRDefault="008649A4" w:rsidP="00C27E23">
      <w:pPr>
        <w:rPr>
          <w:ins w:id="717" w:author="Ubbarapu Blessie Aparanjitha" w:date="2017-03-07T20:22:00Z"/>
        </w:rPr>
      </w:pPr>
      <w:ins w:id="718" w:author="Ubbarapu Blessie Aparanjitha" w:date="2017-03-07T20:23:00Z">
        <w:r w:rsidRPr="008649A4">
          <w:t>When a component looks like this it means it is not loaded in a workspace</w:t>
        </w:r>
      </w:ins>
    </w:p>
    <w:p w14:paraId="4F5201A6" w14:textId="235A3EDD" w:rsidR="008649A4" w:rsidRDefault="008649A4" w:rsidP="00C27E23">
      <w:pPr>
        <w:rPr>
          <w:ins w:id="719" w:author="Ubbarapu Blessie Aparanjitha" w:date="2017-03-07T20:22:00Z"/>
        </w:rPr>
      </w:pPr>
    </w:p>
    <w:p w14:paraId="1F3E8CD9" w14:textId="2F5D1289" w:rsidR="008649A4" w:rsidRDefault="008649A4" w:rsidP="00C27E23">
      <w:pPr>
        <w:rPr>
          <w:ins w:id="720" w:author="Ubbarapu Blessie Aparanjitha" w:date="2017-03-07T20:23:00Z"/>
        </w:rPr>
      </w:pPr>
    </w:p>
    <w:p w14:paraId="303ED61D" w14:textId="126201BD" w:rsidR="008649A4" w:rsidRDefault="008649A4" w:rsidP="00C27E23">
      <w:pPr>
        <w:rPr>
          <w:ins w:id="721" w:author="Ubbarapu Blessie Aparanjitha" w:date="2017-03-07T20:23:00Z"/>
        </w:rPr>
      </w:pPr>
      <w:ins w:id="722" w:author="Ubbarapu Blessie Aparanjitha" w:date="2017-03-07T20:22:00Z">
        <w:r w:rsidRPr="008649A4">
          <w:drawing>
            <wp:anchor distT="0" distB="0" distL="114300" distR="114300" simplePos="0" relativeHeight="251657728" behindDoc="0" locked="0" layoutInCell="1" allowOverlap="1" wp14:anchorId="59CB012E" wp14:editId="09696973">
              <wp:simplePos x="0" y="0"/>
              <wp:positionH relativeFrom="column">
                <wp:posOffset>4061852</wp:posOffset>
              </wp:positionH>
              <wp:positionV relativeFrom="paragraph">
                <wp:posOffset>234467</wp:posOffset>
              </wp:positionV>
              <wp:extent cx="1881187" cy="904875"/>
              <wp:effectExtent l="0" t="0" r="0" b="0"/>
              <wp:wrapNone/>
              <wp:docPr id="30725" name="Picture 8" descr="SNAGHTML61fac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5" name="Picture 8" descr="SNAGHTML61facd2"/>
                      <pic:cNvPicPr>
                        <a:picLocks noChangeAspect="1" noChangeArrowheads="1"/>
                      </pic:cNvPicPr>
                    </pic:nvPicPr>
                    <pic:blipFill>
                      <a:blip r:embed="rId62"/>
                      <a:srcRect/>
                      <a:stretch>
                        <a:fillRect/>
                      </a:stretch>
                    </pic:blipFill>
                    <pic:spPr bwMode="auto">
                      <a:xfrm>
                        <a:off x="0" y="0"/>
                        <a:ext cx="1881187" cy="904875"/>
                      </a:xfrm>
                      <a:prstGeom prst="rect">
                        <a:avLst/>
                      </a:prstGeom>
                      <a:noFill/>
                      <a:ln w="9525">
                        <a:noFill/>
                        <a:miter lim="800000"/>
                        <a:headEnd/>
                        <a:tailEnd/>
                      </a:ln>
                    </pic:spPr>
                  </pic:pic>
                </a:graphicData>
              </a:graphic>
            </wp:anchor>
          </w:drawing>
        </w:r>
      </w:ins>
    </w:p>
    <w:p w14:paraId="15BCC9E8" w14:textId="007FD980" w:rsidR="008649A4" w:rsidRDefault="008649A4" w:rsidP="00C27E23">
      <w:pPr>
        <w:rPr>
          <w:ins w:id="723" w:author="Ubbarapu Blessie Aparanjitha" w:date="2017-03-07T20:23:00Z"/>
        </w:rPr>
      </w:pPr>
    </w:p>
    <w:p w14:paraId="43C7B0C2" w14:textId="66CA46D6" w:rsidR="008649A4" w:rsidRDefault="008649A4" w:rsidP="00C27E23">
      <w:pPr>
        <w:rPr>
          <w:ins w:id="724" w:author="Ubbarapu Blessie Aparanjitha" w:date="2017-03-07T20:23:00Z"/>
        </w:rPr>
      </w:pPr>
      <w:ins w:id="725" w:author="Ubbarapu Blessie Aparanjitha" w:date="2017-03-07T20:23:00Z">
        <w:r w:rsidRPr="008649A4">
          <w:t>When a component looks like this it means it is loaded in a workspace</w:t>
        </w:r>
      </w:ins>
    </w:p>
    <w:p w14:paraId="6A62908D" w14:textId="77777777" w:rsidR="008649A4" w:rsidRDefault="008649A4" w:rsidP="00C27E23">
      <w:pPr>
        <w:rPr>
          <w:ins w:id="726" w:author="Ubbarapu Blessie Aparanjitha" w:date="2017-03-07T20:22:00Z"/>
        </w:rPr>
      </w:pPr>
    </w:p>
    <w:p w14:paraId="6493CCA6" w14:textId="619AA8C2" w:rsidR="008649A4" w:rsidRDefault="008649A4" w:rsidP="00C27E23">
      <w:pPr>
        <w:rPr>
          <w:ins w:id="727" w:author="Ubbarapu Blessie Aparanjitha" w:date="2017-03-07T20:23:00Z"/>
        </w:rPr>
      </w:pPr>
    </w:p>
    <w:p w14:paraId="05490627" w14:textId="3B168E5B" w:rsidR="000A721E" w:rsidRDefault="000A721E" w:rsidP="00C27E23">
      <w:pPr>
        <w:rPr>
          <w:ins w:id="728" w:author="Ubbarapu Blessie Aparanjitha" w:date="2017-03-07T20:24:00Z"/>
        </w:rPr>
      </w:pPr>
      <w:ins w:id="729" w:author="Ubbarapu Blessie Aparanjitha" w:date="2017-03-07T20:23:00Z">
        <w:r>
          <w:t xml:space="preserve">You can find the Work Items </w:t>
        </w:r>
      </w:ins>
      <w:ins w:id="730" w:author="Ubbarapu Blessie Aparanjitha" w:date="2017-03-07T20:24:00Z">
        <w:r>
          <w:t>assigned to you in “My Work” View.</w:t>
        </w:r>
      </w:ins>
    </w:p>
    <w:p w14:paraId="6D609414" w14:textId="1B5F6FD2" w:rsidR="00C27E23" w:rsidRDefault="00C27E23" w:rsidP="00C27E23">
      <w:pPr>
        <w:rPr>
          <w:ins w:id="731" w:author="Ubbarapu Blessie Aparanjitha" w:date="2017-03-07T20:26:00Z"/>
        </w:rPr>
      </w:pPr>
      <w:ins w:id="732" w:author="Ubbarapu Blessie Aparanjitha" w:date="2017-03-07T19:42:00Z">
        <w:r>
          <w:rPr>
            <w:noProof/>
          </w:rPr>
          <w:lastRenderedPageBreak/>
          <w:drawing>
            <wp:inline distT="0" distB="0" distL="0" distR="0" wp14:anchorId="7C3FEA36" wp14:editId="3B091B9E">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ins>
    </w:p>
    <w:p w14:paraId="6F368EF4" w14:textId="77777777" w:rsidR="000A721E" w:rsidRDefault="000A721E" w:rsidP="000A721E">
      <w:pPr>
        <w:rPr>
          <w:ins w:id="733" w:author="Ubbarapu Blessie Aparanjitha" w:date="2017-03-07T20:26:00Z"/>
        </w:rPr>
      </w:pPr>
      <w:ins w:id="734" w:author="Ubbarapu Blessie Aparanjitha" w:date="2017-03-07T20:26:00Z">
        <w:r>
          <w:t>Double click on the Work Item to open it in editor.</w:t>
        </w:r>
      </w:ins>
    </w:p>
    <w:p w14:paraId="1B171B88" w14:textId="77777777" w:rsidR="000A721E" w:rsidRDefault="000A721E" w:rsidP="000A721E">
      <w:pPr>
        <w:rPr>
          <w:ins w:id="735" w:author="Ubbarapu Blessie Aparanjitha" w:date="2017-03-07T20:26:00Z"/>
        </w:rPr>
      </w:pPr>
      <w:ins w:id="736" w:author="Ubbarapu Blessie Aparanjitha" w:date="2017-03-07T20:26:00Z">
        <w:r>
          <w:t>Start working on the Work Item by changing it’s status to Start Working. The State will be changed to In Progress.</w:t>
        </w:r>
      </w:ins>
    </w:p>
    <w:p w14:paraId="2D1DA9FE" w14:textId="77777777" w:rsidR="00C27E23" w:rsidRDefault="00C27E23" w:rsidP="00C27E23">
      <w:pPr>
        <w:rPr>
          <w:ins w:id="737" w:author="Ubbarapu Blessie Aparanjitha" w:date="2017-03-07T19:42:00Z"/>
        </w:rPr>
      </w:pPr>
      <w:ins w:id="738" w:author="Ubbarapu Blessie Aparanjitha" w:date="2017-03-07T19:42:00Z">
        <w:r>
          <w:rPr>
            <w:noProof/>
          </w:rPr>
          <w:drawing>
            <wp:inline distT="0" distB="0" distL="0" distR="0" wp14:anchorId="67755BEE" wp14:editId="1C54AA01">
              <wp:extent cx="5943600" cy="3341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ins>
    </w:p>
    <w:p w14:paraId="660F504F" w14:textId="77777777" w:rsidR="00C27E23" w:rsidRDefault="00C27E23" w:rsidP="00C27E23">
      <w:pPr>
        <w:rPr>
          <w:ins w:id="739" w:author="Ubbarapu Blessie Aparanjitha" w:date="2017-03-07T19:42:00Z"/>
        </w:rPr>
      </w:pPr>
    </w:p>
    <w:p w14:paraId="7488DB23" w14:textId="27A3450C" w:rsidR="00C27E23" w:rsidRDefault="000A721E" w:rsidP="00C27E23">
      <w:pPr>
        <w:rPr>
          <w:ins w:id="740" w:author="Ubbarapu Blessie Aparanjitha" w:date="2017-03-07T20:27:00Z"/>
          <w:b/>
        </w:rPr>
      </w:pPr>
      <w:ins w:id="741" w:author="Ubbarapu Blessie Aparanjitha" w:date="2017-03-07T20:26:00Z">
        <w:r>
          <w:rPr>
            <w:b/>
          </w:rPr>
          <w:t xml:space="preserve">Share the Project </w:t>
        </w:r>
      </w:ins>
      <w:ins w:id="742" w:author="Ubbarapu Blessie Aparanjitha" w:date="2017-03-07T20:27:00Z">
        <w:r>
          <w:rPr>
            <w:b/>
          </w:rPr>
          <w:t>with Jazz Source Control:</w:t>
        </w:r>
      </w:ins>
    </w:p>
    <w:p w14:paraId="3D9CB015" w14:textId="3E9EF535" w:rsidR="000A721E" w:rsidRPr="000A721E" w:rsidRDefault="000A721E" w:rsidP="00C27E23">
      <w:pPr>
        <w:rPr>
          <w:ins w:id="743" w:author="Ubbarapu Blessie Aparanjitha" w:date="2017-03-07T19:42:00Z"/>
          <w:b/>
          <w:rPrChange w:id="744" w:author="Ubbarapu Blessie Aparanjitha" w:date="2017-03-07T20:28:00Z">
            <w:rPr>
              <w:ins w:id="745" w:author="Ubbarapu Blessie Aparanjitha" w:date="2017-03-07T19:42:00Z"/>
            </w:rPr>
          </w:rPrChange>
        </w:rPr>
      </w:pPr>
      <w:ins w:id="746" w:author="Ubbarapu Blessie Aparanjitha" w:date="2017-03-07T20:27:00Z">
        <w:r>
          <w:t xml:space="preserve">Right click on the Project </w:t>
        </w:r>
      </w:ins>
      <w:ins w:id="747" w:author="Ubbarapu Blessie Aparanjitha" w:date="2017-03-07T20:28:00Z">
        <w:r>
          <w:t xml:space="preserve">and select </w:t>
        </w:r>
        <w:r>
          <w:rPr>
            <w:b/>
          </w:rPr>
          <w:t>Team&gt;Share Project</w:t>
        </w:r>
      </w:ins>
    </w:p>
    <w:p w14:paraId="414BB1E5" w14:textId="77777777" w:rsidR="00C27E23" w:rsidRDefault="00C27E23" w:rsidP="00C27E23">
      <w:pPr>
        <w:rPr>
          <w:ins w:id="748" w:author="Ubbarapu Blessie Aparanjitha" w:date="2017-03-07T19:42:00Z"/>
        </w:rPr>
      </w:pPr>
      <w:ins w:id="749" w:author="Ubbarapu Blessie Aparanjitha" w:date="2017-03-07T19:42:00Z">
        <w:r>
          <w:rPr>
            <w:noProof/>
          </w:rPr>
          <w:lastRenderedPageBreak/>
          <w:drawing>
            <wp:inline distT="0" distB="0" distL="0" distR="0" wp14:anchorId="770ABB75" wp14:editId="71C66233">
              <wp:extent cx="5943600" cy="3341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ins>
    </w:p>
    <w:p w14:paraId="0FF4727D" w14:textId="5E5C16A3" w:rsidR="00C27E23" w:rsidRDefault="000A721E" w:rsidP="00C27E23">
      <w:pPr>
        <w:rPr>
          <w:ins w:id="750" w:author="Ubbarapu Blessie Aparanjitha" w:date="2017-03-07T20:29:00Z"/>
        </w:rPr>
      </w:pPr>
      <w:ins w:id="751" w:author="Ubbarapu Blessie Aparanjitha" w:date="2017-03-07T20:28:00Z">
        <w:r>
          <w:t>Select Component windows is displayed.</w:t>
        </w:r>
      </w:ins>
    </w:p>
    <w:p w14:paraId="0DDD468E" w14:textId="06A6C691" w:rsidR="000A721E" w:rsidRDefault="000A721E" w:rsidP="00C27E23">
      <w:pPr>
        <w:rPr>
          <w:ins w:id="752" w:author="Ubbarapu Blessie Aparanjitha" w:date="2017-03-07T20:29:00Z"/>
        </w:rPr>
      </w:pPr>
      <w:ins w:id="753" w:author="Ubbarapu Blessie Aparanjitha" w:date="2017-03-07T20:29:00Z">
        <w:r>
          <w:t>Select the Component to which you want to share the project or you can create a new component..</w:t>
        </w:r>
      </w:ins>
    </w:p>
    <w:p w14:paraId="471C6A3D" w14:textId="32AA73C1" w:rsidR="000A721E" w:rsidRPr="000A721E" w:rsidRDefault="000A721E" w:rsidP="00C27E23">
      <w:pPr>
        <w:rPr>
          <w:ins w:id="754" w:author="Ubbarapu Blessie Aparanjitha" w:date="2017-03-07T19:42:00Z"/>
          <w:b/>
          <w:rPrChange w:id="755" w:author="Ubbarapu Blessie Aparanjitha" w:date="2017-03-07T20:29:00Z">
            <w:rPr>
              <w:ins w:id="756" w:author="Ubbarapu Blessie Aparanjitha" w:date="2017-03-07T19:42:00Z"/>
            </w:rPr>
          </w:rPrChange>
        </w:rPr>
      </w:pPr>
      <w:ins w:id="757" w:author="Ubbarapu Blessie Aparanjitha" w:date="2017-03-07T20:29:00Z">
        <w:r>
          <w:t xml:space="preserve">Click on </w:t>
        </w:r>
        <w:r>
          <w:rPr>
            <w:b/>
          </w:rPr>
          <w:t>Next.</w:t>
        </w:r>
      </w:ins>
    </w:p>
    <w:p w14:paraId="2FD8E626" w14:textId="06558430" w:rsidR="00C27E23" w:rsidRDefault="00C27E23" w:rsidP="00C27E23">
      <w:pPr>
        <w:rPr>
          <w:ins w:id="758" w:author="Ubbarapu Blessie Aparanjitha" w:date="2017-03-07T20:30:00Z"/>
        </w:rPr>
      </w:pPr>
      <w:ins w:id="759" w:author="Ubbarapu Blessie Aparanjitha" w:date="2017-03-07T19:42:00Z">
        <w:r>
          <w:rPr>
            <w:noProof/>
          </w:rPr>
          <w:lastRenderedPageBreak/>
          <w:drawing>
            <wp:inline distT="0" distB="0" distL="0" distR="0" wp14:anchorId="62B2318A" wp14:editId="69237471">
              <wp:extent cx="4867275" cy="47910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67275" cy="4791075"/>
                      </a:xfrm>
                      <a:prstGeom prst="rect">
                        <a:avLst/>
                      </a:prstGeom>
                    </pic:spPr>
                  </pic:pic>
                </a:graphicData>
              </a:graphic>
            </wp:inline>
          </w:drawing>
        </w:r>
      </w:ins>
    </w:p>
    <w:p w14:paraId="19BCE8CD" w14:textId="0B51348B" w:rsidR="000A721E" w:rsidRDefault="000A721E" w:rsidP="00C27E23">
      <w:pPr>
        <w:rPr>
          <w:ins w:id="760" w:author="Ubbarapu Blessie Aparanjitha" w:date="2017-03-07T20:30:00Z"/>
        </w:rPr>
      </w:pPr>
      <w:ins w:id="761" w:author="Ubbarapu Blessie Aparanjitha" w:date="2017-03-07T20:30:00Z">
        <w:r>
          <w:t>Project window is displayed.</w:t>
        </w:r>
      </w:ins>
    </w:p>
    <w:p w14:paraId="45595F62" w14:textId="36FDC428" w:rsidR="000A721E" w:rsidRDefault="000A721E" w:rsidP="00C27E23">
      <w:pPr>
        <w:rPr>
          <w:ins w:id="762" w:author="Ubbarapu Blessie Aparanjitha" w:date="2017-03-07T20:31:00Z"/>
        </w:rPr>
      </w:pPr>
      <w:ins w:id="763" w:author="Ubbarapu Blessie Aparanjitha" w:date="2017-03-07T20:30:00Z">
        <w:r>
          <w:t>Select the projects which you want to share with the Jazz Source Control.</w:t>
        </w:r>
      </w:ins>
    </w:p>
    <w:p w14:paraId="405AF6A4" w14:textId="1F376E1B" w:rsidR="000A721E" w:rsidRPr="000A721E" w:rsidRDefault="000A721E" w:rsidP="00C27E23">
      <w:pPr>
        <w:rPr>
          <w:ins w:id="764" w:author="Ubbarapu Blessie Aparanjitha" w:date="2017-03-07T19:42:00Z"/>
          <w:b/>
          <w:rPrChange w:id="765" w:author="Ubbarapu Blessie Aparanjitha" w:date="2017-03-07T20:31:00Z">
            <w:rPr>
              <w:ins w:id="766" w:author="Ubbarapu Blessie Aparanjitha" w:date="2017-03-07T19:42:00Z"/>
            </w:rPr>
          </w:rPrChange>
        </w:rPr>
      </w:pPr>
      <w:ins w:id="767" w:author="Ubbarapu Blessie Aparanjitha" w:date="2017-03-07T20:31:00Z">
        <w:r>
          <w:t xml:space="preserve">Click on </w:t>
        </w:r>
        <w:r>
          <w:rPr>
            <w:b/>
          </w:rPr>
          <w:t>Next.</w:t>
        </w:r>
      </w:ins>
    </w:p>
    <w:p w14:paraId="2F02173F" w14:textId="77777777" w:rsidR="00C27E23" w:rsidRDefault="00C27E23" w:rsidP="00C27E23">
      <w:pPr>
        <w:rPr>
          <w:ins w:id="768" w:author="Ubbarapu Blessie Aparanjitha" w:date="2017-03-07T19:42:00Z"/>
        </w:rPr>
      </w:pPr>
      <w:ins w:id="769" w:author="Ubbarapu Blessie Aparanjitha" w:date="2017-03-07T19:42:00Z">
        <w:r>
          <w:rPr>
            <w:noProof/>
          </w:rPr>
          <w:lastRenderedPageBreak/>
          <w:drawing>
            <wp:inline distT="0" distB="0" distL="0" distR="0" wp14:anchorId="1036EFD1" wp14:editId="269AD375">
              <wp:extent cx="4867275" cy="47910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67275" cy="4791075"/>
                      </a:xfrm>
                      <a:prstGeom prst="rect">
                        <a:avLst/>
                      </a:prstGeom>
                    </pic:spPr>
                  </pic:pic>
                </a:graphicData>
              </a:graphic>
            </wp:inline>
          </w:drawing>
        </w:r>
      </w:ins>
    </w:p>
    <w:p w14:paraId="7E42A4C0" w14:textId="2371A0BF" w:rsidR="00C27E23" w:rsidRPr="00F87224" w:rsidRDefault="00F87224" w:rsidP="00C27E23">
      <w:pPr>
        <w:rPr>
          <w:ins w:id="770" w:author="Ubbarapu Blessie Aparanjitha" w:date="2017-03-07T19:42:00Z"/>
          <w:b/>
          <w:rPrChange w:id="771" w:author="Ubbarapu Blessie Aparanjitha" w:date="2017-03-07T20:32:00Z">
            <w:rPr>
              <w:ins w:id="772" w:author="Ubbarapu Blessie Aparanjitha" w:date="2017-03-07T19:42:00Z"/>
            </w:rPr>
          </w:rPrChange>
        </w:rPr>
      </w:pPr>
      <w:ins w:id="773" w:author="Ubbarapu Blessie Aparanjitha" w:date="2017-03-07T20:31:00Z">
        <w:r>
          <w:t xml:space="preserve">Verify that the resources you want to share are not ignored and click on </w:t>
        </w:r>
      </w:ins>
      <w:ins w:id="774" w:author="Ubbarapu Blessie Aparanjitha" w:date="2017-03-07T20:32:00Z">
        <w:r>
          <w:rPr>
            <w:b/>
          </w:rPr>
          <w:t>Finish.</w:t>
        </w:r>
      </w:ins>
    </w:p>
    <w:p w14:paraId="5DB743EC" w14:textId="77777777" w:rsidR="00C27E23" w:rsidRDefault="00C27E23" w:rsidP="00C27E23">
      <w:pPr>
        <w:rPr>
          <w:ins w:id="775" w:author="Ubbarapu Blessie Aparanjitha" w:date="2017-03-07T19:42:00Z"/>
        </w:rPr>
      </w:pPr>
      <w:ins w:id="776" w:author="Ubbarapu Blessie Aparanjitha" w:date="2017-03-07T19:42:00Z">
        <w:r>
          <w:rPr>
            <w:noProof/>
          </w:rPr>
          <w:lastRenderedPageBreak/>
          <w:drawing>
            <wp:inline distT="0" distB="0" distL="0" distR="0" wp14:anchorId="1CAF01A1" wp14:editId="00DE33F7">
              <wp:extent cx="4867275" cy="47910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67275" cy="4791075"/>
                      </a:xfrm>
                      <a:prstGeom prst="rect">
                        <a:avLst/>
                      </a:prstGeom>
                    </pic:spPr>
                  </pic:pic>
                </a:graphicData>
              </a:graphic>
            </wp:inline>
          </w:drawing>
        </w:r>
      </w:ins>
    </w:p>
    <w:p w14:paraId="5AB59D68" w14:textId="5429936D" w:rsidR="00C27E23" w:rsidRDefault="00F87224" w:rsidP="00C27E23">
      <w:pPr>
        <w:rPr>
          <w:ins w:id="777" w:author="Ubbarapu Blessie Aparanjitha" w:date="2017-03-07T19:42:00Z"/>
        </w:rPr>
      </w:pPr>
      <w:ins w:id="778" w:author="Ubbarapu Blessie Aparanjitha" w:date="2017-03-07T20:32:00Z">
        <w:r>
          <w:t>The project you are</w:t>
        </w:r>
      </w:ins>
      <w:ins w:id="779" w:author="Ubbarapu Blessie Aparanjitha" w:date="2017-03-07T20:33:00Z">
        <w:r>
          <w:t xml:space="preserve"> trying to</w:t>
        </w:r>
      </w:ins>
      <w:ins w:id="780" w:author="Ubbarapu Blessie Aparanjitha" w:date="2017-03-07T20:32:00Z">
        <w:r>
          <w:t xml:space="preserve"> share is displayed in Pending Changes view Under Outgoing Folder.</w:t>
        </w:r>
      </w:ins>
    </w:p>
    <w:p w14:paraId="04649579" w14:textId="77777777" w:rsidR="00C27E23" w:rsidRDefault="00C27E23" w:rsidP="00C27E23">
      <w:pPr>
        <w:rPr>
          <w:ins w:id="781" w:author="Ubbarapu Blessie Aparanjitha" w:date="2017-03-07T19:42:00Z"/>
        </w:rPr>
      </w:pPr>
      <w:ins w:id="782" w:author="Ubbarapu Blessie Aparanjitha" w:date="2017-03-07T19:42:00Z">
        <w:r>
          <w:rPr>
            <w:noProof/>
          </w:rPr>
          <w:drawing>
            <wp:inline distT="0" distB="0" distL="0" distR="0" wp14:anchorId="677C403A" wp14:editId="24B8E570">
              <wp:extent cx="5943600" cy="193421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934210"/>
                      </a:xfrm>
                      <a:prstGeom prst="rect">
                        <a:avLst/>
                      </a:prstGeom>
                    </pic:spPr>
                  </pic:pic>
                </a:graphicData>
              </a:graphic>
            </wp:inline>
          </w:drawing>
        </w:r>
      </w:ins>
    </w:p>
    <w:p w14:paraId="21C6EBA5" w14:textId="19CEE8AD" w:rsidR="00C27E23" w:rsidRPr="00F87224" w:rsidRDefault="00F87224" w:rsidP="00C27E23">
      <w:pPr>
        <w:rPr>
          <w:ins w:id="783" w:author="Ubbarapu Blessie Aparanjitha" w:date="2017-03-07T19:42:00Z"/>
          <w:rPrChange w:id="784" w:author="Ubbarapu Blessie Aparanjitha" w:date="2017-03-07T20:34:00Z">
            <w:rPr>
              <w:ins w:id="785" w:author="Ubbarapu Blessie Aparanjitha" w:date="2017-03-07T19:42:00Z"/>
            </w:rPr>
          </w:rPrChange>
        </w:rPr>
      </w:pPr>
      <w:ins w:id="786" w:author="Ubbarapu Blessie Aparanjitha" w:date="2017-03-07T20:33:00Z">
        <w:r>
          <w:t>Right click on the Change Set</w:t>
        </w:r>
      </w:ins>
      <w:ins w:id="787" w:author="Ubbarapu Blessie Aparanjitha" w:date="2017-03-07T20:34:00Z">
        <w:r>
          <w:t xml:space="preserve"> and select </w:t>
        </w:r>
        <w:r>
          <w:rPr>
            <w:b/>
          </w:rPr>
          <w:t xml:space="preserve">Related Artifacts&gt;Associate Work Item </w:t>
        </w:r>
        <w:r>
          <w:t>to associate a work item you are working on to the Change Set.</w:t>
        </w:r>
      </w:ins>
    </w:p>
    <w:p w14:paraId="674AE49E" w14:textId="77777777" w:rsidR="00C27E23" w:rsidRDefault="00C27E23" w:rsidP="00C27E23">
      <w:pPr>
        <w:rPr>
          <w:ins w:id="788" w:author="Ubbarapu Blessie Aparanjitha" w:date="2017-03-07T19:42:00Z"/>
        </w:rPr>
      </w:pPr>
      <w:ins w:id="789" w:author="Ubbarapu Blessie Aparanjitha" w:date="2017-03-07T19:42:00Z">
        <w:r>
          <w:rPr>
            <w:noProof/>
          </w:rPr>
          <w:lastRenderedPageBreak/>
          <w:drawing>
            <wp:inline distT="0" distB="0" distL="0" distR="0" wp14:anchorId="6446BBFF" wp14:editId="08A71C54">
              <wp:extent cx="5943600" cy="33413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ins>
    </w:p>
    <w:p w14:paraId="3F316CC5" w14:textId="01B03C35" w:rsidR="00C27E23" w:rsidRDefault="00F87224" w:rsidP="00C27E23">
      <w:pPr>
        <w:rPr>
          <w:ins w:id="790" w:author="Ubbarapu Blessie Aparanjitha" w:date="2017-03-07T20:34:00Z"/>
        </w:rPr>
      </w:pPr>
      <w:ins w:id="791" w:author="Ubbarapu Blessie Aparanjitha" w:date="2017-03-07T20:34:00Z">
        <w:r>
          <w:t>The List of Work Items that are in the In Progress state will be displayed.</w:t>
        </w:r>
      </w:ins>
    </w:p>
    <w:p w14:paraId="61027A18" w14:textId="45316820" w:rsidR="00F87224" w:rsidRPr="00F87224" w:rsidRDefault="00F87224" w:rsidP="00C27E23">
      <w:pPr>
        <w:rPr>
          <w:ins w:id="792" w:author="Ubbarapu Blessie Aparanjitha" w:date="2017-03-07T19:42:00Z"/>
          <w:rPrChange w:id="793" w:author="Ubbarapu Blessie Aparanjitha" w:date="2017-03-07T20:35:00Z">
            <w:rPr>
              <w:ins w:id="794" w:author="Ubbarapu Blessie Aparanjitha" w:date="2017-03-07T19:42:00Z"/>
            </w:rPr>
          </w:rPrChange>
        </w:rPr>
      </w:pPr>
      <w:ins w:id="795" w:author="Ubbarapu Blessie Aparanjitha" w:date="2017-03-07T20:35:00Z">
        <w:r>
          <w:t xml:space="preserve">Select a Work Item and click on </w:t>
        </w:r>
        <w:r>
          <w:rPr>
            <w:b/>
          </w:rPr>
          <w:t>OK.</w:t>
        </w:r>
      </w:ins>
    </w:p>
    <w:p w14:paraId="6626A691" w14:textId="77777777" w:rsidR="00C27E23" w:rsidRDefault="00C27E23" w:rsidP="00C27E23">
      <w:pPr>
        <w:rPr>
          <w:ins w:id="796" w:author="Ubbarapu Blessie Aparanjitha" w:date="2017-03-07T19:42:00Z"/>
        </w:rPr>
      </w:pPr>
      <w:ins w:id="797" w:author="Ubbarapu Blessie Aparanjitha" w:date="2017-03-07T19:42:00Z">
        <w:r>
          <w:rPr>
            <w:noProof/>
          </w:rPr>
          <w:drawing>
            <wp:inline distT="0" distB="0" distL="0" distR="0" wp14:anchorId="0DF66B34" wp14:editId="417B7592">
              <wp:extent cx="5324475" cy="42005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24475" cy="4200525"/>
                      </a:xfrm>
                      <a:prstGeom prst="rect">
                        <a:avLst/>
                      </a:prstGeom>
                    </pic:spPr>
                  </pic:pic>
                </a:graphicData>
              </a:graphic>
            </wp:inline>
          </w:drawing>
        </w:r>
      </w:ins>
    </w:p>
    <w:p w14:paraId="73D1032E" w14:textId="143A7F6E" w:rsidR="00C27E23" w:rsidRDefault="00F87224" w:rsidP="00C27E23">
      <w:pPr>
        <w:rPr>
          <w:ins w:id="798" w:author="Ubbarapu Blessie Aparanjitha" w:date="2017-03-07T19:42:00Z"/>
        </w:rPr>
      </w:pPr>
      <w:ins w:id="799" w:author="Ubbarapu Blessie Aparanjitha" w:date="2017-03-07T20:35:00Z">
        <w:r>
          <w:t>You can see that the Work Item is associated with the Change Set.</w:t>
        </w:r>
      </w:ins>
    </w:p>
    <w:p w14:paraId="3473FB3D" w14:textId="77777777" w:rsidR="00C27E23" w:rsidRDefault="00C27E23" w:rsidP="00C27E23">
      <w:pPr>
        <w:rPr>
          <w:ins w:id="800" w:author="Ubbarapu Blessie Aparanjitha" w:date="2017-03-07T19:42:00Z"/>
        </w:rPr>
      </w:pPr>
      <w:ins w:id="801" w:author="Ubbarapu Blessie Aparanjitha" w:date="2017-03-07T19:42:00Z">
        <w:r>
          <w:rPr>
            <w:noProof/>
          </w:rPr>
          <w:lastRenderedPageBreak/>
          <w:drawing>
            <wp:inline distT="0" distB="0" distL="0" distR="0" wp14:anchorId="385A270C" wp14:editId="7598DC5C">
              <wp:extent cx="2438400" cy="2381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38400" cy="238125"/>
                      </a:xfrm>
                      <a:prstGeom prst="rect">
                        <a:avLst/>
                      </a:prstGeom>
                    </pic:spPr>
                  </pic:pic>
                </a:graphicData>
              </a:graphic>
            </wp:inline>
          </w:drawing>
        </w:r>
      </w:ins>
    </w:p>
    <w:p w14:paraId="607A32FE" w14:textId="44D53AF4" w:rsidR="00C27E23" w:rsidRDefault="00F87224" w:rsidP="00C27E23">
      <w:pPr>
        <w:rPr>
          <w:ins w:id="802" w:author="Ubbarapu Blessie Aparanjitha" w:date="2017-03-07T20:36:00Z"/>
        </w:rPr>
      </w:pPr>
      <w:ins w:id="803" w:author="Ubbarapu Blessie Aparanjitha" w:date="2017-03-07T20:36:00Z">
        <w:r w:rsidRPr="00F87224">
          <w:t>It is important to give change sets a useful comment so that they can be easily identified.</w:t>
        </w:r>
      </w:ins>
    </w:p>
    <w:p w14:paraId="7FA8D473" w14:textId="3E9BA843" w:rsidR="00F87224" w:rsidRPr="00F87224" w:rsidRDefault="00F87224" w:rsidP="00F87224">
      <w:pPr>
        <w:rPr>
          <w:ins w:id="804" w:author="Ubbarapu Blessie Aparanjitha" w:date="2017-03-07T19:42:00Z"/>
        </w:rPr>
      </w:pPr>
      <w:ins w:id="805" w:author="Ubbarapu Blessie Aparanjitha" w:date="2017-03-07T20:36:00Z">
        <w:r w:rsidRPr="00F87224">
          <w:t>Right click on the Change Set</w:t>
        </w:r>
      </w:ins>
      <w:ins w:id="806" w:author="Ubbarapu Blessie Aparanjitha" w:date="2017-03-07T20:37:00Z">
        <w:r>
          <w:t xml:space="preserve"> and s</w:t>
        </w:r>
        <w:r w:rsidRPr="00F87224">
          <w:t>elect “Edit Comment”</w:t>
        </w:r>
      </w:ins>
    </w:p>
    <w:p w14:paraId="4B032053" w14:textId="77777777" w:rsidR="00C27E23" w:rsidRDefault="00C27E23" w:rsidP="00C27E23">
      <w:pPr>
        <w:rPr>
          <w:ins w:id="807" w:author="Ubbarapu Blessie Aparanjitha" w:date="2017-03-07T19:42:00Z"/>
        </w:rPr>
      </w:pPr>
      <w:ins w:id="808" w:author="Ubbarapu Blessie Aparanjitha" w:date="2017-03-07T19:42:00Z">
        <w:r>
          <w:rPr>
            <w:noProof/>
          </w:rPr>
          <w:drawing>
            <wp:inline distT="0" distB="0" distL="0" distR="0" wp14:anchorId="044AAFEF" wp14:editId="404C16B3">
              <wp:extent cx="5943600" cy="3341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ins>
    </w:p>
    <w:p w14:paraId="51FBF920" w14:textId="6B8C5C68" w:rsidR="00C27E23" w:rsidRPr="00F87224" w:rsidRDefault="00F87224" w:rsidP="00C27E23">
      <w:pPr>
        <w:rPr>
          <w:ins w:id="809" w:author="Ubbarapu Blessie Aparanjitha" w:date="2017-03-07T19:42:00Z"/>
          <w:b/>
          <w:rPrChange w:id="810" w:author="Ubbarapu Blessie Aparanjitha" w:date="2017-03-07T20:37:00Z">
            <w:rPr>
              <w:ins w:id="811" w:author="Ubbarapu Blessie Aparanjitha" w:date="2017-03-07T19:42:00Z"/>
            </w:rPr>
          </w:rPrChange>
        </w:rPr>
      </w:pPr>
      <w:ins w:id="812" w:author="Ubbarapu Blessie Aparanjitha" w:date="2017-03-07T20:37:00Z">
        <w:r>
          <w:t xml:space="preserve">Add a comment and Click on </w:t>
        </w:r>
        <w:r>
          <w:rPr>
            <w:b/>
          </w:rPr>
          <w:t>OK.</w:t>
        </w:r>
      </w:ins>
    </w:p>
    <w:p w14:paraId="4A912CD2" w14:textId="77777777" w:rsidR="00C27E23" w:rsidRDefault="00C27E23" w:rsidP="00C27E23">
      <w:pPr>
        <w:rPr>
          <w:ins w:id="813" w:author="Ubbarapu Blessie Aparanjitha" w:date="2017-03-07T19:42:00Z"/>
        </w:rPr>
      </w:pPr>
      <w:ins w:id="814" w:author="Ubbarapu Blessie Aparanjitha" w:date="2017-03-07T19:42:00Z">
        <w:r>
          <w:rPr>
            <w:noProof/>
          </w:rPr>
          <w:drawing>
            <wp:inline distT="0" distB="0" distL="0" distR="0" wp14:anchorId="420FB7AE" wp14:editId="70066234">
              <wp:extent cx="3609975" cy="20288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09975" cy="2028825"/>
                      </a:xfrm>
                      <a:prstGeom prst="rect">
                        <a:avLst/>
                      </a:prstGeom>
                    </pic:spPr>
                  </pic:pic>
                </a:graphicData>
              </a:graphic>
            </wp:inline>
          </w:drawing>
        </w:r>
      </w:ins>
    </w:p>
    <w:p w14:paraId="3E715938" w14:textId="1516CA42" w:rsidR="00C27E23" w:rsidRDefault="00F87224" w:rsidP="00C27E23">
      <w:pPr>
        <w:rPr>
          <w:ins w:id="815" w:author="Ubbarapu Blessie Aparanjitha" w:date="2017-03-07T20:38:00Z"/>
          <w:b/>
        </w:rPr>
      </w:pPr>
      <w:ins w:id="816" w:author="Ubbarapu Blessie Aparanjitha" w:date="2017-03-07T20:38:00Z">
        <w:r>
          <w:rPr>
            <w:b/>
          </w:rPr>
          <w:t>Deliver the source code to Stream and Resolve the Work Item:</w:t>
        </w:r>
      </w:ins>
    </w:p>
    <w:p w14:paraId="504F0F91" w14:textId="2E11B692" w:rsidR="00F87224" w:rsidRPr="00F87224" w:rsidRDefault="00F87224" w:rsidP="00C27E23">
      <w:pPr>
        <w:rPr>
          <w:ins w:id="817" w:author="Ubbarapu Blessie Aparanjitha" w:date="2017-03-07T19:42:00Z"/>
          <w:rPrChange w:id="818" w:author="Ubbarapu Blessie Aparanjitha" w:date="2017-03-07T20:38:00Z">
            <w:rPr>
              <w:ins w:id="819" w:author="Ubbarapu Blessie Aparanjitha" w:date="2017-03-07T19:42:00Z"/>
            </w:rPr>
          </w:rPrChange>
        </w:rPr>
      </w:pPr>
      <w:ins w:id="820" w:author="Ubbarapu Blessie Aparanjitha" w:date="2017-03-07T20:38:00Z">
        <w:r>
          <w:t xml:space="preserve">Right click on the Change Set and select </w:t>
        </w:r>
      </w:ins>
      <w:ins w:id="821" w:author="Ubbarapu Blessie Aparanjitha" w:date="2017-03-07T20:39:00Z">
        <w:r>
          <w:t>“</w:t>
        </w:r>
      </w:ins>
      <w:ins w:id="822" w:author="Ubbarapu Blessie Aparanjitha" w:date="2017-03-07T20:38:00Z">
        <w:r>
          <w:t>Deliver and Resolve the Work Item</w:t>
        </w:r>
      </w:ins>
      <w:ins w:id="823" w:author="Ubbarapu Blessie Aparanjitha" w:date="2017-03-07T20:40:00Z">
        <w:r>
          <w:t>”</w:t>
        </w:r>
      </w:ins>
      <w:ins w:id="824" w:author="Ubbarapu Blessie Aparanjitha" w:date="2017-03-07T20:38:00Z">
        <w:r>
          <w:t xml:space="preserve">, to share the code to </w:t>
        </w:r>
      </w:ins>
      <w:ins w:id="825" w:author="Ubbarapu Blessie Aparanjitha" w:date="2017-03-07T20:40:00Z">
        <w:r>
          <w:t xml:space="preserve">the </w:t>
        </w:r>
      </w:ins>
      <w:ins w:id="826" w:author="Ubbarapu Blessie Aparanjitha" w:date="2017-03-07T20:38:00Z">
        <w:r>
          <w:t>Stream and resolve the Work Item.</w:t>
        </w:r>
      </w:ins>
    </w:p>
    <w:p w14:paraId="1D788686" w14:textId="77777777" w:rsidR="00C27E23" w:rsidRDefault="00C27E23" w:rsidP="00C27E23">
      <w:pPr>
        <w:rPr>
          <w:ins w:id="827" w:author="Ubbarapu Blessie Aparanjitha" w:date="2017-03-07T19:42:00Z"/>
        </w:rPr>
      </w:pPr>
      <w:ins w:id="828" w:author="Ubbarapu Blessie Aparanjitha" w:date="2017-03-07T19:42:00Z">
        <w:r>
          <w:rPr>
            <w:noProof/>
          </w:rPr>
          <w:lastRenderedPageBreak/>
          <w:drawing>
            <wp:inline distT="0" distB="0" distL="0" distR="0" wp14:anchorId="3FF2567B" wp14:editId="4EEC949C">
              <wp:extent cx="5943600" cy="33413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ins>
    </w:p>
    <w:p w14:paraId="33CD799A" w14:textId="68AE95AC" w:rsidR="00C27E23" w:rsidRPr="00DB580A" w:rsidRDefault="00F87224" w:rsidP="00C27E23">
      <w:pPr>
        <w:rPr>
          <w:ins w:id="829" w:author="Ubbarapu Blessie Aparanjitha" w:date="2017-03-07T19:42:00Z"/>
          <w:b/>
          <w:rPrChange w:id="830" w:author="Ubbarapu Blessie Aparanjitha" w:date="2017-03-07T20:42:00Z">
            <w:rPr>
              <w:ins w:id="831" w:author="Ubbarapu Blessie Aparanjitha" w:date="2017-03-07T19:42:00Z"/>
            </w:rPr>
          </w:rPrChange>
        </w:rPr>
      </w:pPr>
      <w:ins w:id="832" w:author="Ubbarapu Blessie Aparanjitha" w:date="2017-03-07T20:40:00Z">
        <w:r>
          <w:t>Deliver and Resolve window will be displayed.</w:t>
        </w:r>
      </w:ins>
      <w:ins w:id="833" w:author="Ubbarapu Blessie Aparanjitha" w:date="2017-03-07T20:42:00Z">
        <w:r w:rsidR="00DB580A">
          <w:t xml:space="preserve"> Add a comment and click on </w:t>
        </w:r>
        <w:r w:rsidR="00DB580A">
          <w:rPr>
            <w:b/>
          </w:rPr>
          <w:t>Finish.</w:t>
        </w:r>
      </w:ins>
    </w:p>
    <w:p w14:paraId="6CBEE840" w14:textId="77777777" w:rsidR="00C27E23" w:rsidRDefault="00C27E23" w:rsidP="00C27E23">
      <w:pPr>
        <w:rPr>
          <w:ins w:id="834" w:author="Ubbarapu Blessie Aparanjitha" w:date="2017-03-07T19:42:00Z"/>
        </w:rPr>
      </w:pPr>
      <w:ins w:id="835" w:author="Ubbarapu Blessie Aparanjitha" w:date="2017-03-07T19:42:00Z">
        <w:r>
          <w:rPr>
            <w:noProof/>
          </w:rPr>
          <w:lastRenderedPageBreak/>
          <w:drawing>
            <wp:inline distT="0" distB="0" distL="0" distR="0" wp14:anchorId="650DFC09" wp14:editId="648ADD87">
              <wp:extent cx="4876800" cy="52292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76800" cy="5229225"/>
                      </a:xfrm>
                      <a:prstGeom prst="rect">
                        <a:avLst/>
                      </a:prstGeom>
                    </pic:spPr>
                  </pic:pic>
                </a:graphicData>
              </a:graphic>
            </wp:inline>
          </w:drawing>
        </w:r>
      </w:ins>
    </w:p>
    <w:p w14:paraId="72E0E13F" w14:textId="2FE9BB06" w:rsidR="00C27E23" w:rsidRDefault="00DB580A" w:rsidP="00C27E23">
      <w:pPr>
        <w:rPr>
          <w:ins w:id="836" w:author="Ubbarapu Blessie Aparanjitha" w:date="2017-03-07T20:45:00Z"/>
        </w:rPr>
      </w:pPr>
      <w:ins w:id="837" w:author="Ubbarapu Blessie Aparanjitha" w:date="2017-03-07T20:44:00Z">
        <w:r>
          <w:t>Login to RTC Server Web UI to check the Source</w:t>
        </w:r>
      </w:ins>
      <w:ins w:id="838" w:author="Ubbarapu Blessie Aparanjitha" w:date="2017-03-07T20:45:00Z">
        <w:r>
          <w:t xml:space="preserve"> code</w:t>
        </w:r>
      </w:ins>
      <w:ins w:id="839" w:author="Ubbarapu Blessie Aparanjitha" w:date="2017-03-07T20:44:00Z">
        <w:r>
          <w:t xml:space="preserve"> that has been shared.</w:t>
        </w:r>
      </w:ins>
    </w:p>
    <w:p w14:paraId="34B89937" w14:textId="123DA414" w:rsidR="00DB580A" w:rsidRDefault="00DB580A" w:rsidP="00C27E23">
      <w:pPr>
        <w:rPr>
          <w:ins w:id="840" w:author="Ubbarapu Blessie Aparanjitha" w:date="2017-03-07T20:46:00Z"/>
          <w:b/>
        </w:rPr>
      </w:pPr>
      <w:ins w:id="841" w:author="Ubbarapu Blessie Aparanjitha" w:date="2017-03-07T20:45:00Z">
        <w:r>
          <w:t xml:space="preserve">Open the Project Area, select </w:t>
        </w:r>
        <w:r w:rsidRPr="00DB580A">
          <w:rPr>
            <w:b/>
            <w:rPrChange w:id="842" w:author="Ubbarapu Blessie Aparanjitha" w:date="2017-03-07T20:46:00Z">
              <w:rPr/>
            </w:rPrChange>
          </w:rPr>
          <w:t>Source Control&gt;</w:t>
        </w:r>
      </w:ins>
      <w:ins w:id="843" w:author="Ubbarapu Blessie Aparanjitha" w:date="2017-03-07T20:46:00Z">
        <w:r w:rsidRPr="00DB580A">
          <w:rPr>
            <w:b/>
            <w:rPrChange w:id="844" w:author="Ubbarapu Blessie Aparanjitha" w:date="2017-03-07T20:46:00Z">
              <w:rPr/>
            </w:rPrChange>
          </w:rPr>
          <w:t>Streams</w:t>
        </w:r>
        <w:r>
          <w:rPr>
            <w:b/>
          </w:rPr>
          <w:t>.</w:t>
        </w:r>
      </w:ins>
    </w:p>
    <w:p w14:paraId="61CC3C79" w14:textId="70AD247A" w:rsidR="00DB580A" w:rsidRDefault="00DB580A" w:rsidP="00C27E23">
      <w:pPr>
        <w:rPr>
          <w:ins w:id="845" w:author="Ubbarapu Blessie Aparanjitha" w:date="2017-03-07T20:46:00Z"/>
        </w:rPr>
      </w:pPr>
      <w:ins w:id="846" w:author="Ubbarapu Blessie Aparanjitha" w:date="2017-03-07T20:46:00Z">
        <w:r>
          <w:t>Select the Stream and then select the Component.</w:t>
        </w:r>
      </w:ins>
    </w:p>
    <w:p w14:paraId="3D5D607F" w14:textId="081F4C1C" w:rsidR="00DB580A" w:rsidRPr="00DB580A" w:rsidRDefault="00DB580A" w:rsidP="00C27E23">
      <w:pPr>
        <w:rPr>
          <w:ins w:id="847" w:author="Ubbarapu Blessie Aparanjitha" w:date="2017-03-07T20:44:00Z"/>
          <w:rPrChange w:id="848" w:author="Ubbarapu Blessie Aparanjitha" w:date="2017-03-07T20:46:00Z">
            <w:rPr>
              <w:ins w:id="849" w:author="Ubbarapu Blessie Aparanjitha" w:date="2017-03-07T20:44:00Z"/>
            </w:rPr>
          </w:rPrChange>
        </w:rPr>
      </w:pPr>
      <w:ins w:id="850" w:author="Ubbarapu Blessie Aparanjitha" w:date="2017-03-07T20:46:00Z">
        <w:r>
          <w:t>The Project you have shared will be displayed something like below.</w:t>
        </w:r>
      </w:ins>
    </w:p>
    <w:p w14:paraId="35D84DAF" w14:textId="16377720" w:rsidR="00DB580A" w:rsidRDefault="00DB580A" w:rsidP="00C27E23">
      <w:pPr>
        <w:rPr>
          <w:ins w:id="851" w:author="Ubbarapu Blessie Aparanjitha" w:date="2017-03-07T19:42:00Z"/>
        </w:rPr>
      </w:pPr>
      <w:ins w:id="852" w:author="Ubbarapu Blessie Aparanjitha" w:date="2017-03-07T20:44:00Z">
        <w:r>
          <w:rPr>
            <w:noProof/>
          </w:rPr>
          <w:lastRenderedPageBreak/>
          <w:drawing>
            <wp:inline distT="0" distB="0" distL="0" distR="0" wp14:anchorId="68E1C7E3" wp14:editId="5C2C6DDC">
              <wp:extent cx="5733415" cy="265239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2652395"/>
                      </a:xfrm>
                      <a:prstGeom prst="rect">
                        <a:avLst/>
                      </a:prstGeom>
                    </pic:spPr>
                  </pic:pic>
                </a:graphicData>
              </a:graphic>
            </wp:inline>
          </w:drawing>
        </w:r>
      </w:ins>
    </w:p>
    <w:p w14:paraId="382E33C9" w14:textId="27A9DFB3" w:rsidR="00C27E23" w:rsidRDefault="00DB580A" w:rsidP="00C27E23">
      <w:pPr>
        <w:rPr>
          <w:ins w:id="853" w:author="Ubbarapu Blessie Aparanjitha" w:date="2017-03-07T20:47:00Z"/>
        </w:rPr>
      </w:pPr>
      <w:ins w:id="854" w:author="Ubbarapu Blessie Aparanjitha" w:date="2017-03-07T20:47:00Z">
        <w:r>
          <w:t xml:space="preserve">Now, the source code is in the Component of a Stream. </w:t>
        </w:r>
      </w:ins>
    </w:p>
    <w:p w14:paraId="3AF7AB85" w14:textId="4CB08AFB" w:rsidR="00DB580A" w:rsidRDefault="00DB580A" w:rsidP="00C27E23">
      <w:pPr>
        <w:rPr>
          <w:ins w:id="855" w:author="Ubbarapu Blessie Aparanjitha" w:date="2017-03-07T20:48:00Z"/>
        </w:rPr>
      </w:pPr>
      <w:ins w:id="856" w:author="Ubbarapu Blessie Aparanjitha" w:date="2017-03-07T20:47:00Z">
        <w:r>
          <w:t xml:space="preserve">Any of the Team Members can login </w:t>
        </w:r>
      </w:ins>
      <w:ins w:id="857" w:author="Ubbarapu Blessie Aparanjitha" w:date="2017-03-07T20:48:00Z">
        <w:r>
          <w:t>and</w:t>
        </w:r>
      </w:ins>
      <w:ins w:id="858" w:author="Ubbarapu Blessie Aparanjitha" w:date="2017-03-07T20:47:00Z">
        <w:r>
          <w:t xml:space="preserve"> </w:t>
        </w:r>
      </w:ins>
      <w:ins w:id="859" w:author="Ubbarapu Blessie Aparanjitha" w:date="2017-03-07T20:48:00Z">
        <w:r>
          <w:t>access the code. They can add new features or modify the existing code.</w:t>
        </w:r>
      </w:ins>
    </w:p>
    <w:p w14:paraId="2BD097D3" w14:textId="3C30CDF9" w:rsidR="00DB580A" w:rsidRDefault="00DB580A" w:rsidP="00C27E23">
      <w:pPr>
        <w:rPr>
          <w:ins w:id="860" w:author="Ubbarapu Blessie Aparanjitha" w:date="2017-03-07T20:48:00Z"/>
        </w:rPr>
      </w:pPr>
    </w:p>
    <w:p w14:paraId="375AB056" w14:textId="29F95FF2" w:rsidR="00DB580A" w:rsidRDefault="00DB580A" w:rsidP="00C27E23">
      <w:pPr>
        <w:rPr>
          <w:ins w:id="861" w:author="Ubbarapu Blessie Aparanjitha" w:date="2017-03-07T20:48:00Z"/>
          <w:b/>
        </w:rPr>
      </w:pPr>
      <w:ins w:id="862" w:author="Ubbarapu Blessie Aparanjitha" w:date="2017-03-07T20:48:00Z">
        <w:r>
          <w:rPr>
            <w:b/>
          </w:rPr>
          <w:t>Accepting the Changes:</w:t>
        </w:r>
      </w:ins>
    </w:p>
    <w:p w14:paraId="5EE27D29" w14:textId="1AD3607F" w:rsidR="00DB580A" w:rsidRDefault="00DB580A" w:rsidP="00C27E23">
      <w:pPr>
        <w:rPr>
          <w:ins w:id="863" w:author="Ubbarapu Blessie Aparanjitha" w:date="2017-03-07T20:50:00Z"/>
        </w:rPr>
      </w:pPr>
      <w:ins w:id="864" w:author="Ubbarapu Blessie Aparanjitha" w:date="2017-03-07T20:49:00Z">
        <w:r>
          <w:t>When another member of the same project needs to access the code that is present in the Stream, he may follow the below steps.</w:t>
        </w:r>
      </w:ins>
    </w:p>
    <w:p w14:paraId="3A29B996" w14:textId="54B56570" w:rsidR="00DB580A" w:rsidRDefault="00DB580A" w:rsidP="00C27E23">
      <w:pPr>
        <w:rPr>
          <w:ins w:id="865" w:author="Ubbarapu Blessie Aparanjitha" w:date="2017-03-07T20:51:00Z"/>
        </w:rPr>
      </w:pPr>
      <w:ins w:id="866" w:author="Ubbarapu Blessie Aparanjitha" w:date="2017-03-07T20:50:00Z">
        <w:r>
          <w:t>Create a Repository workspace in the Stream as described earlier.</w:t>
        </w:r>
      </w:ins>
    </w:p>
    <w:p w14:paraId="4E015ED7" w14:textId="61C4F636" w:rsidR="00DB580A" w:rsidRDefault="00DB580A" w:rsidP="00C27E23">
      <w:pPr>
        <w:rPr>
          <w:ins w:id="867" w:author="Ubbarapu Blessie Aparanjitha" w:date="2017-03-07T20:52:00Z"/>
          <w:b/>
        </w:rPr>
      </w:pPr>
      <w:ins w:id="868" w:author="Ubbarapu Blessie Aparanjitha" w:date="2017-03-07T20:51:00Z">
        <w:r>
          <w:t xml:space="preserve">Expand Source Control, Right Click on the Stream and click on </w:t>
        </w:r>
      </w:ins>
      <w:ins w:id="869" w:author="Ubbarapu Blessie Aparanjitha" w:date="2017-03-07T20:52:00Z">
        <w:r>
          <w:rPr>
            <w:b/>
          </w:rPr>
          <w:t>New&gt;Repository Workspace.</w:t>
        </w:r>
      </w:ins>
    </w:p>
    <w:p w14:paraId="5C267059" w14:textId="40C29C66" w:rsidR="00612903" w:rsidRDefault="00612903" w:rsidP="00C27E23">
      <w:pPr>
        <w:rPr>
          <w:ins w:id="870" w:author="Ubbarapu Blessie Aparanjitha" w:date="2017-03-07T20:52:00Z"/>
        </w:rPr>
      </w:pPr>
      <w:ins w:id="871" w:author="Ubbarapu Blessie Aparanjitha" w:date="2017-03-07T20:52:00Z">
        <w:r>
          <w:t>New Repository Workspace window will be displayed.</w:t>
        </w:r>
      </w:ins>
    </w:p>
    <w:p w14:paraId="04F6BE57" w14:textId="10BBED9E" w:rsidR="00612903" w:rsidRPr="00612903" w:rsidRDefault="00612903" w:rsidP="00C27E23">
      <w:pPr>
        <w:rPr>
          <w:ins w:id="872" w:author="Ubbarapu Blessie Aparanjitha" w:date="2017-03-07T19:42:00Z"/>
          <w:rPrChange w:id="873" w:author="Ubbarapu Blessie Aparanjitha" w:date="2017-03-07T20:53:00Z">
            <w:rPr>
              <w:ins w:id="874" w:author="Ubbarapu Blessie Aparanjitha" w:date="2017-03-07T19:42:00Z"/>
            </w:rPr>
          </w:rPrChange>
        </w:rPr>
      </w:pPr>
      <w:ins w:id="875" w:author="Ubbarapu Blessie Aparanjitha" w:date="2017-03-07T20:52:00Z">
        <w:r>
          <w:t xml:space="preserve">Provide a unique name and click on </w:t>
        </w:r>
      </w:ins>
      <w:ins w:id="876" w:author="Ubbarapu Blessie Aparanjitha" w:date="2017-03-07T20:53:00Z">
        <w:r>
          <w:rPr>
            <w:b/>
          </w:rPr>
          <w:t>Next.</w:t>
        </w:r>
      </w:ins>
    </w:p>
    <w:p w14:paraId="5F857046" w14:textId="77777777" w:rsidR="00C27E23" w:rsidRDefault="00C27E23" w:rsidP="00C27E23">
      <w:pPr>
        <w:rPr>
          <w:ins w:id="877" w:author="Ubbarapu Blessie Aparanjitha" w:date="2017-03-07T19:42:00Z"/>
        </w:rPr>
      </w:pPr>
      <w:ins w:id="878" w:author="Ubbarapu Blessie Aparanjitha" w:date="2017-03-07T19:42:00Z">
        <w:r>
          <w:rPr>
            <w:noProof/>
          </w:rPr>
          <w:lastRenderedPageBreak/>
          <w:drawing>
            <wp:inline distT="0" distB="0" distL="0" distR="0" wp14:anchorId="3E617256" wp14:editId="3B6C3578">
              <wp:extent cx="5353050" cy="58388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53050" cy="5838825"/>
                      </a:xfrm>
                      <a:prstGeom prst="rect">
                        <a:avLst/>
                      </a:prstGeom>
                    </pic:spPr>
                  </pic:pic>
                </a:graphicData>
              </a:graphic>
            </wp:inline>
          </w:drawing>
        </w:r>
      </w:ins>
    </w:p>
    <w:p w14:paraId="1D31077F" w14:textId="013DF5C7" w:rsidR="00C27E23" w:rsidRDefault="00612903" w:rsidP="00C27E23">
      <w:pPr>
        <w:rPr>
          <w:ins w:id="879" w:author="Ubbarapu Blessie Aparanjitha" w:date="2017-03-07T20:53:00Z"/>
        </w:rPr>
      </w:pPr>
      <w:ins w:id="880" w:author="Ubbarapu Blessie Aparanjitha" w:date="2017-03-07T20:53:00Z">
        <w:r w:rsidRPr="00612903">
          <w:t>Select the “Use Current Repository” radio button</w:t>
        </w:r>
      </w:ins>
    </w:p>
    <w:p w14:paraId="410A8A84" w14:textId="54D98E15" w:rsidR="00612903" w:rsidRDefault="00612903" w:rsidP="00C27E23">
      <w:pPr>
        <w:rPr>
          <w:ins w:id="881" w:author="Ubbarapu Blessie Aparanjitha" w:date="2017-03-07T20:54:00Z"/>
        </w:rPr>
      </w:pPr>
      <w:ins w:id="882" w:author="Ubbarapu Blessie Aparanjitha" w:date="2017-03-07T20:53:00Z">
        <w:r w:rsidRPr="00612903">
          <w:t>Press “Next”</w:t>
        </w:r>
      </w:ins>
    </w:p>
    <w:p w14:paraId="392C93D2" w14:textId="77777777" w:rsidR="00612903" w:rsidRDefault="00612903" w:rsidP="00C27E23">
      <w:pPr>
        <w:rPr>
          <w:ins w:id="883" w:author="Ubbarapu Blessie Aparanjitha" w:date="2017-03-07T19:42:00Z"/>
        </w:rPr>
      </w:pPr>
    </w:p>
    <w:p w14:paraId="7CF95359" w14:textId="77777777" w:rsidR="00C27E23" w:rsidRDefault="00C27E23" w:rsidP="00C27E23">
      <w:pPr>
        <w:rPr>
          <w:ins w:id="884" w:author="Ubbarapu Blessie Aparanjitha" w:date="2017-03-07T19:42:00Z"/>
        </w:rPr>
      </w:pPr>
      <w:ins w:id="885" w:author="Ubbarapu Blessie Aparanjitha" w:date="2017-03-07T19:42:00Z">
        <w:r>
          <w:rPr>
            <w:noProof/>
          </w:rPr>
          <w:lastRenderedPageBreak/>
          <w:drawing>
            <wp:inline distT="0" distB="0" distL="0" distR="0" wp14:anchorId="414C0978" wp14:editId="1D14285F">
              <wp:extent cx="5353050" cy="58388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3050" cy="5838825"/>
                      </a:xfrm>
                      <a:prstGeom prst="rect">
                        <a:avLst/>
                      </a:prstGeom>
                    </pic:spPr>
                  </pic:pic>
                </a:graphicData>
              </a:graphic>
            </wp:inline>
          </w:drawing>
        </w:r>
      </w:ins>
    </w:p>
    <w:p w14:paraId="03FF70BA" w14:textId="77CCCF44" w:rsidR="00C27E23" w:rsidRDefault="00612903" w:rsidP="00C27E23">
      <w:pPr>
        <w:rPr>
          <w:ins w:id="886" w:author="Ubbarapu Blessie Aparanjitha" w:date="2017-03-07T20:54:00Z"/>
        </w:rPr>
      </w:pPr>
      <w:ins w:id="887" w:author="Ubbarapu Blessie Aparanjitha" w:date="2017-03-07T20:54:00Z">
        <w:r w:rsidRPr="00612903">
          <w:t>Select the “Scoped” radio button</w:t>
        </w:r>
      </w:ins>
    </w:p>
    <w:p w14:paraId="3EF67D56" w14:textId="310156E6" w:rsidR="00612903" w:rsidRDefault="00612903" w:rsidP="00C27E23">
      <w:pPr>
        <w:rPr>
          <w:ins w:id="888" w:author="Ubbarapu Blessie Aparanjitha" w:date="2017-03-07T19:42:00Z"/>
        </w:rPr>
      </w:pPr>
      <w:ins w:id="889" w:author="Ubbarapu Blessie Aparanjitha" w:date="2017-03-07T20:54:00Z">
        <w:r w:rsidRPr="00612903">
          <w:t>Select the Project you are joining</w:t>
        </w:r>
        <w:r>
          <w:t xml:space="preserve"> and p</w:t>
        </w:r>
        <w:r w:rsidRPr="00612903">
          <w:t>ress “Next”</w:t>
        </w:r>
      </w:ins>
    </w:p>
    <w:p w14:paraId="7994388E" w14:textId="77777777" w:rsidR="00C27E23" w:rsidRDefault="00C27E23" w:rsidP="00C27E23">
      <w:pPr>
        <w:rPr>
          <w:ins w:id="890" w:author="Ubbarapu Blessie Aparanjitha" w:date="2017-03-07T19:42:00Z"/>
        </w:rPr>
      </w:pPr>
      <w:ins w:id="891" w:author="Ubbarapu Blessie Aparanjitha" w:date="2017-03-07T19:42:00Z">
        <w:r>
          <w:rPr>
            <w:noProof/>
          </w:rPr>
          <w:lastRenderedPageBreak/>
          <w:drawing>
            <wp:inline distT="0" distB="0" distL="0" distR="0" wp14:anchorId="295D8DF1" wp14:editId="051B30B2">
              <wp:extent cx="5353050" cy="58388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53050" cy="5838825"/>
                      </a:xfrm>
                      <a:prstGeom prst="rect">
                        <a:avLst/>
                      </a:prstGeom>
                    </pic:spPr>
                  </pic:pic>
                </a:graphicData>
              </a:graphic>
            </wp:inline>
          </w:drawing>
        </w:r>
      </w:ins>
    </w:p>
    <w:p w14:paraId="464A8723" w14:textId="240389AB" w:rsidR="00C27E23" w:rsidRDefault="00612903" w:rsidP="00C27E23">
      <w:pPr>
        <w:rPr>
          <w:ins w:id="892" w:author="Ubbarapu Blessie Aparanjitha" w:date="2017-03-07T20:55:00Z"/>
        </w:rPr>
      </w:pPr>
      <w:ins w:id="893" w:author="Ubbarapu Blessie Aparanjitha" w:date="2017-03-07T20:55:00Z">
        <w:r w:rsidRPr="00612903">
          <w:t>Select the components in the Stream that you wish to load.  There may be one or many components available to select.</w:t>
        </w:r>
      </w:ins>
    </w:p>
    <w:p w14:paraId="36C53C30" w14:textId="437D4400" w:rsidR="00612903" w:rsidRDefault="00612903" w:rsidP="00C27E23">
      <w:pPr>
        <w:rPr>
          <w:ins w:id="894" w:author="Ubbarapu Blessie Aparanjitha" w:date="2017-03-07T20:55:00Z"/>
        </w:rPr>
      </w:pPr>
      <w:ins w:id="895" w:author="Ubbarapu Blessie Aparanjitha" w:date="2017-03-07T20:55:00Z">
        <w:r w:rsidRPr="00612903">
          <w:t>Ensure the load repository check box is selected so that the repository is loaded</w:t>
        </w:r>
      </w:ins>
    </w:p>
    <w:p w14:paraId="37A68A8B" w14:textId="06596959" w:rsidR="00612903" w:rsidRDefault="00612903" w:rsidP="00C27E23">
      <w:pPr>
        <w:rPr>
          <w:ins w:id="896" w:author="Ubbarapu Blessie Aparanjitha" w:date="2017-03-07T19:42:00Z"/>
        </w:rPr>
      </w:pPr>
      <w:ins w:id="897" w:author="Ubbarapu Blessie Aparanjitha" w:date="2017-03-07T20:55:00Z">
        <w:r w:rsidRPr="00612903">
          <w:t>Press “Finish” to continue to the next step</w:t>
        </w:r>
      </w:ins>
    </w:p>
    <w:p w14:paraId="342F24C1" w14:textId="77777777" w:rsidR="00C27E23" w:rsidRDefault="00C27E23" w:rsidP="00C27E23">
      <w:pPr>
        <w:rPr>
          <w:ins w:id="898" w:author="Ubbarapu Blessie Aparanjitha" w:date="2017-03-07T19:42:00Z"/>
        </w:rPr>
      </w:pPr>
      <w:ins w:id="899" w:author="Ubbarapu Blessie Aparanjitha" w:date="2017-03-07T19:42:00Z">
        <w:r>
          <w:rPr>
            <w:noProof/>
          </w:rPr>
          <w:lastRenderedPageBreak/>
          <w:drawing>
            <wp:inline distT="0" distB="0" distL="0" distR="0" wp14:anchorId="7F27BD7B" wp14:editId="329D06F4">
              <wp:extent cx="5353050" cy="58388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53050" cy="5838825"/>
                      </a:xfrm>
                      <a:prstGeom prst="rect">
                        <a:avLst/>
                      </a:prstGeom>
                    </pic:spPr>
                  </pic:pic>
                </a:graphicData>
              </a:graphic>
            </wp:inline>
          </w:drawing>
        </w:r>
      </w:ins>
    </w:p>
    <w:p w14:paraId="0FA1CE31" w14:textId="74672186" w:rsidR="00C27E23" w:rsidRDefault="00612903" w:rsidP="00C27E23">
      <w:pPr>
        <w:rPr>
          <w:ins w:id="900" w:author="Ubbarapu Blessie Aparanjitha" w:date="2017-03-07T20:55:00Z"/>
        </w:rPr>
      </w:pPr>
      <w:ins w:id="901" w:author="Ubbarapu Blessie Aparanjitha" w:date="2017-03-07T20:55:00Z">
        <w:r w:rsidRPr="00612903">
          <w:t>The “Load Repository Workspace” Window will then be displayed</w:t>
        </w:r>
      </w:ins>
    </w:p>
    <w:p w14:paraId="337DFC87" w14:textId="066F69C3" w:rsidR="00612903" w:rsidRDefault="00612903" w:rsidP="00C27E23">
      <w:pPr>
        <w:rPr>
          <w:ins w:id="902" w:author="Ubbarapu Blessie Aparanjitha" w:date="2017-03-07T20:56:00Z"/>
        </w:rPr>
      </w:pPr>
      <w:ins w:id="903" w:author="Ubbarapu Blessie Aparanjitha" w:date="2017-03-07T20:55:00Z">
        <w:r w:rsidRPr="00612903">
          <w:t>Select “Find and load Eclipse projects” to load existing projects into your workspace</w:t>
        </w:r>
      </w:ins>
    </w:p>
    <w:p w14:paraId="5244E0A8" w14:textId="6A7C2E8C" w:rsidR="00612903" w:rsidRPr="00612903" w:rsidRDefault="00612903" w:rsidP="00612903">
      <w:pPr>
        <w:rPr>
          <w:ins w:id="904" w:author="Ubbarapu Blessie Aparanjitha" w:date="2017-03-07T20:56:00Z"/>
          <w:rPrChange w:id="905" w:author="Ubbarapu Blessie Aparanjitha" w:date="2017-03-07T20:56:00Z">
            <w:rPr>
              <w:ins w:id="906" w:author="Ubbarapu Blessie Aparanjitha" w:date="2017-03-07T20:56:00Z"/>
            </w:rPr>
          </w:rPrChange>
        </w:rPr>
      </w:pPr>
      <w:ins w:id="907" w:author="Ubbarapu Blessie Aparanjitha" w:date="2017-03-07T20:56:00Z">
        <w:r w:rsidRPr="00612903">
          <w:rPr>
            <w:bCs/>
            <w:lang w:val="en-GB"/>
            <w:rPrChange w:id="908" w:author="Ubbarapu Blessie Aparanjitha" w:date="2017-03-07T20:56:00Z">
              <w:rPr>
                <w:b/>
                <w:bCs/>
                <w:lang w:val="en-GB"/>
              </w:rPr>
            </w:rPrChange>
          </w:rPr>
          <w:t>Press “Next” to continue to the next step</w:t>
        </w:r>
      </w:ins>
    </w:p>
    <w:p w14:paraId="7B3914AF" w14:textId="77777777" w:rsidR="00612903" w:rsidRDefault="00612903" w:rsidP="00C27E23">
      <w:pPr>
        <w:rPr>
          <w:ins w:id="909" w:author="Ubbarapu Blessie Aparanjitha" w:date="2017-03-07T19:42:00Z"/>
        </w:rPr>
      </w:pPr>
    </w:p>
    <w:p w14:paraId="4D6FEB9E" w14:textId="77777777" w:rsidR="00C27E23" w:rsidRDefault="00C27E23" w:rsidP="00C27E23">
      <w:pPr>
        <w:rPr>
          <w:ins w:id="910" w:author="Ubbarapu Blessie Aparanjitha" w:date="2017-03-07T19:42:00Z"/>
        </w:rPr>
      </w:pPr>
    </w:p>
    <w:p w14:paraId="59AEE09E" w14:textId="77777777" w:rsidR="00C27E23" w:rsidRDefault="00C27E23" w:rsidP="00C27E23">
      <w:pPr>
        <w:rPr>
          <w:ins w:id="911" w:author="Ubbarapu Blessie Aparanjitha" w:date="2017-03-07T19:42:00Z"/>
        </w:rPr>
      </w:pPr>
      <w:ins w:id="912" w:author="Ubbarapu Blessie Aparanjitha" w:date="2017-03-07T19:42:00Z">
        <w:r>
          <w:rPr>
            <w:noProof/>
          </w:rPr>
          <w:lastRenderedPageBreak/>
          <w:drawing>
            <wp:inline distT="0" distB="0" distL="0" distR="0" wp14:anchorId="4D208E70" wp14:editId="750549AF">
              <wp:extent cx="5876925" cy="47434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76925" cy="4743450"/>
                      </a:xfrm>
                      <a:prstGeom prst="rect">
                        <a:avLst/>
                      </a:prstGeom>
                    </pic:spPr>
                  </pic:pic>
                </a:graphicData>
              </a:graphic>
            </wp:inline>
          </w:drawing>
        </w:r>
      </w:ins>
    </w:p>
    <w:p w14:paraId="24EBED89" w14:textId="4D792674" w:rsidR="00C27E23" w:rsidRDefault="00C27E23" w:rsidP="00C27E23">
      <w:pPr>
        <w:rPr>
          <w:ins w:id="913" w:author="Ubbarapu Blessie Aparanjitha" w:date="2017-03-07T20:56:00Z"/>
        </w:rPr>
      </w:pPr>
    </w:p>
    <w:p w14:paraId="6363F1EF" w14:textId="49ADE1A4" w:rsidR="00612903" w:rsidRDefault="00612903" w:rsidP="00612903">
      <w:pPr>
        <w:rPr>
          <w:ins w:id="914" w:author="Ubbarapu Blessie Aparanjitha" w:date="2017-03-07T20:56:00Z"/>
        </w:rPr>
      </w:pPr>
      <w:ins w:id="915" w:author="Ubbarapu Blessie Aparanjitha" w:date="2017-03-07T20:56:00Z">
        <w:r w:rsidRPr="00612903">
          <w:t xml:space="preserve">Select the Eclipse projects that you wish to load.  There may be one or many </w:t>
        </w:r>
        <w:r>
          <w:t xml:space="preserve">projects available to select.  </w:t>
        </w:r>
      </w:ins>
    </w:p>
    <w:p w14:paraId="2EB620FA" w14:textId="522B1C12" w:rsidR="00612903" w:rsidRDefault="00612903" w:rsidP="00612903">
      <w:pPr>
        <w:rPr>
          <w:ins w:id="916" w:author="Ubbarapu Blessie Aparanjitha" w:date="2017-03-07T20:57:00Z"/>
        </w:rPr>
      </w:pPr>
      <w:ins w:id="917" w:author="Ubbarapu Blessie Aparanjitha" w:date="2017-03-07T20:56:00Z">
        <w:r>
          <w:t>The Project that has been shared in the previous section will be listed here.</w:t>
        </w:r>
      </w:ins>
    </w:p>
    <w:p w14:paraId="5AE0B9F3" w14:textId="75F49FB6" w:rsidR="00612903" w:rsidRPr="00612903" w:rsidRDefault="00612903" w:rsidP="00612903">
      <w:pPr>
        <w:rPr>
          <w:ins w:id="918" w:author="Ubbarapu Blessie Aparanjitha" w:date="2017-03-07T20:56:00Z"/>
        </w:rPr>
      </w:pPr>
      <w:ins w:id="919" w:author="Ubbarapu Blessie Aparanjitha" w:date="2017-03-07T20:57:00Z">
        <w:r>
          <w:t xml:space="preserve">Select the project and </w:t>
        </w:r>
        <w:r w:rsidRPr="00612903">
          <w:t>Press “Finish” to start  the loading of the workspace.</w:t>
        </w:r>
      </w:ins>
    </w:p>
    <w:p w14:paraId="3BC51AC4" w14:textId="0C454F0B" w:rsidR="00612903" w:rsidRDefault="00612903" w:rsidP="00612903">
      <w:pPr>
        <w:rPr>
          <w:ins w:id="920" w:author="Ubbarapu Blessie Aparanjitha" w:date="2017-03-07T19:42:00Z"/>
        </w:rPr>
      </w:pPr>
      <w:ins w:id="921" w:author="Ubbarapu Blessie Aparanjitha" w:date="2017-03-07T20:56:00Z">
        <w:r w:rsidRPr="00612903">
          <w:t xml:space="preserve">Note: From a performance point for view we recommend only loading only the minimum set of Eclipse projects into the workspace.  </w:t>
        </w:r>
        <w:r w:rsidRPr="00612903">
          <w:br/>
        </w:r>
        <w:r w:rsidRPr="00612903">
          <w:br/>
          <w:t>If possible when working on multiple Eclipse projects create independent workspaces for each project.</w:t>
        </w:r>
      </w:ins>
    </w:p>
    <w:p w14:paraId="0A0455F9" w14:textId="77777777" w:rsidR="00C27E23" w:rsidRDefault="00C27E23" w:rsidP="00C27E23">
      <w:pPr>
        <w:rPr>
          <w:ins w:id="922" w:author="Ubbarapu Blessie Aparanjitha" w:date="2017-03-07T19:42:00Z"/>
        </w:rPr>
      </w:pPr>
      <w:ins w:id="923" w:author="Ubbarapu Blessie Aparanjitha" w:date="2017-03-07T19:42:00Z">
        <w:r>
          <w:rPr>
            <w:noProof/>
          </w:rPr>
          <w:lastRenderedPageBreak/>
          <w:drawing>
            <wp:inline distT="0" distB="0" distL="0" distR="0" wp14:anchorId="66E8A719" wp14:editId="065F52E9">
              <wp:extent cx="5876925" cy="47434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76925" cy="4743450"/>
                      </a:xfrm>
                      <a:prstGeom prst="rect">
                        <a:avLst/>
                      </a:prstGeom>
                    </pic:spPr>
                  </pic:pic>
                </a:graphicData>
              </a:graphic>
            </wp:inline>
          </w:drawing>
        </w:r>
      </w:ins>
    </w:p>
    <w:p w14:paraId="78486B4A" w14:textId="77777777" w:rsidR="00612903" w:rsidRPr="00612903" w:rsidRDefault="00612903" w:rsidP="00612903">
      <w:pPr>
        <w:rPr>
          <w:ins w:id="924" w:author="Ubbarapu Blessie Aparanjitha" w:date="2017-03-07T20:58:00Z"/>
        </w:rPr>
      </w:pPr>
      <w:ins w:id="925" w:author="Ubbarapu Blessie Aparanjitha" w:date="2017-03-07T20:58:00Z">
        <w:r w:rsidRPr="00612903">
          <w:t>The “Loading Repository Items” windows will be displayed as your local repository is loaded.</w:t>
        </w:r>
      </w:ins>
    </w:p>
    <w:p w14:paraId="6362E395" w14:textId="122379C5" w:rsidR="00C27E23" w:rsidRDefault="00612903" w:rsidP="00612903">
      <w:pPr>
        <w:rPr>
          <w:ins w:id="926" w:author="Ubbarapu Blessie Aparanjitha" w:date="2017-03-07T20:58:00Z"/>
        </w:rPr>
      </w:pPr>
      <w:ins w:id="927" w:author="Ubbarapu Blessie Aparanjitha" w:date="2017-03-07T20:58:00Z">
        <w:r w:rsidRPr="00612903">
          <w:t>Depending on the size of the workspace you are loading and the speed of the network connection, this may take a while.</w:t>
        </w:r>
      </w:ins>
    </w:p>
    <w:p w14:paraId="76033070" w14:textId="5FF7E786" w:rsidR="00612903" w:rsidRDefault="00612903" w:rsidP="00612903">
      <w:pPr>
        <w:rPr>
          <w:ins w:id="928" w:author="Ubbarapu Blessie Aparanjitha" w:date="2017-03-07T19:42:00Z"/>
        </w:rPr>
      </w:pPr>
      <w:ins w:id="929" w:author="Ubbarapu Blessie Aparanjitha" w:date="2017-03-07T20:58:00Z">
        <w:r>
          <w:t>The project that has been loaded can be viewed in the Package Explorer View.</w:t>
        </w:r>
      </w:ins>
    </w:p>
    <w:p w14:paraId="63C1B8D2" w14:textId="77777777" w:rsidR="00C27E23" w:rsidRDefault="00C27E23" w:rsidP="00C27E23">
      <w:pPr>
        <w:rPr>
          <w:ins w:id="930" w:author="Ubbarapu Blessie Aparanjitha" w:date="2017-03-07T19:42:00Z"/>
        </w:rPr>
      </w:pPr>
      <w:ins w:id="931" w:author="Ubbarapu Blessie Aparanjitha" w:date="2017-03-07T19:42:00Z">
        <w:r>
          <w:rPr>
            <w:noProof/>
          </w:rPr>
          <w:lastRenderedPageBreak/>
          <w:drawing>
            <wp:inline distT="0" distB="0" distL="0" distR="0" wp14:anchorId="11FC6C8B" wp14:editId="1BDCD74E">
              <wp:extent cx="5943600" cy="33413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pic:spPr>
                  </pic:pic>
                </a:graphicData>
              </a:graphic>
            </wp:inline>
          </w:drawing>
        </w:r>
      </w:ins>
    </w:p>
    <w:p w14:paraId="19DC4D7F" w14:textId="77777777" w:rsidR="00C27E23" w:rsidRDefault="00C27E23" w:rsidP="00C27E23">
      <w:pPr>
        <w:rPr>
          <w:ins w:id="932" w:author="Ubbarapu Blessie Aparanjitha" w:date="2017-03-07T19:42:00Z"/>
        </w:rPr>
      </w:pPr>
    </w:p>
    <w:p w14:paraId="143E3A2E" w14:textId="18127911" w:rsidR="00C27E23" w:rsidRDefault="00612903" w:rsidP="00C27E23">
      <w:pPr>
        <w:rPr>
          <w:ins w:id="933" w:author="Ubbarapu Blessie Aparanjitha" w:date="2017-03-07T19:42:00Z"/>
        </w:rPr>
      </w:pPr>
      <w:ins w:id="934" w:author="Ubbarapu Blessie Aparanjitha" w:date="2017-03-07T21:00:00Z">
        <w:r>
          <w:t xml:space="preserve">From My </w:t>
        </w:r>
      </w:ins>
      <w:ins w:id="935" w:author="Ubbarapu Blessie Aparanjitha" w:date="2017-03-07T21:03:00Z">
        <w:r w:rsidR="00E426DC">
          <w:t>Work view, select the work item that you wish to work on and change it</w:t>
        </w:r>
      </w:ins>
      <w:ins w:id="936" w:author="Ubbarapu Blessie Aparanjitha" w:date="2017-03-07T21:04:00Z">
        <w:r w:rsidR="00E426DC">
          <w:t>’s status to Start Working.</w:t>
        </w:r>
      </w:ins>
    </w:p>
    <w:p w14:paraId="324AB5F4" w14:textId="77777777" w:rsidR="00C27E23" w:rsidRDefault="00C27E23" w:rsidP="00C27E23">
      <w:pPr>
        <w:rPr>
          <w:ins w:id="937" w:author="Ubbarapu Blessie Aparanjitha" w:date="2017-03-07T19:42:00Z"/>
        </w:rPr>
      </w:pPr>
      <w:ins w:id="938" w:author="Ubbarapu Blessie Aparanjitha" w:date="2017-03-07T19:42:00Z">
        <w:r>
          <w:rPr>
            <w:noProof/>
          </w:rPr>
          <w:drawing>
            <wp:inline distT="0" distB="0" distL="0" distR="0" wp14:anchorId="023C97C4" wp14:editId="6996F82B">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1370"/>
                      </a:xfrm>
                      <a:prstGeom prst="rect">
                        <a:avLst/>
                      </a:prstGeom>
                    </pic:spPr>
                  </pic:pic>
                </a:graphicData>
              </a:graphic>
            </wp:inline>
          </w:drawing>
        </w:r>
      </w:ins>
    </w:p>
    <w:p w14:paraId="773310CD" w14:textId="3B3D8331" w:rsidR="00C27E23" w:rsidRDefault="00E426DC" w:rsidP="00C27E23">
      <w:pPr>
        <w:rPr>
          <w:ins w:id="939" w:author="Ubbarapu Blessie Aparanjitha" w:date="2017-03-07T21:05:00Z"/>
        </w:rPr>
      </w:pPr>
      <w:ins w:id="940" w:author="Ubbarapu Blessie Aparanjitha" w:date="2017-03-07T21:04:00Z">
        <w:r>
          <w:t xml:space="preserve">Open the files you wish to modify and make the changes. When you save the changes, they </w:t>
        </w:r>
      </w:ins>
      <w:ins w:id="941" w:author="Ubbarapu Blessie Aparanjitha" w:date="2017-03-07T21:05:00Z">
        <w:r>
          <w:t xml:space="preserve">will be accumulated under the Unresolved folder of component in Pending Changes view. </w:t>
        </w:r>
      </w:ins>
    </w:p>
    <w:p w14:paraId="41DED29B" w14:textId="77777777" w:rsidR="00E426DC" w:rsidRDefault="00E426DC" w:rsidP="00C27E23">
      <w:pPr>
        <w:rPr>
          <w:ins w:id="942" w:author="Ubbarapu Blessie Aparanjitha" w:date="2017-03-07T19:42:00Z"/>
        </w:rPr>
      </w:pPr>
    </w:p>
    <w:p w14:paraId="7D188D64" w14:textId="77777777" w:rsidR="00C27E23" w:rsidRDefault="00C27E23" w:rsidP="00C27E23">
      <w:pPr>
        <w:rPr>
          <w:ins w:id="943" w:author="Ubbarapu Blessie Aparanjitha" w:date="2017-03-07T19:42:00Z"/>
        </w:rPr>
      </w:pPr>
    </w:p>
    <w:p w14:paraId="31F53E86" w14:textId="77777777" w:rsidR="00C27E23" w:rsidRDefault="00C27E23" w:rsidP="00C27E23">
      <w:pPr>
        <w:rPr>
          <w:ins w:id="944" w:author="Ubbarapu Blessie Aparanjitha" w:date="2017-03-07T19:42:00Z"/>
        </w:rPr>
      </w:pPr>
      <w:ins w:id="945" w:author="Ubbarapu Blessie Aparanjitha" w:date="2017-03-07T19:42:00Z">
        <w:r>
          <w:rPr>
            <w:noProof/>
          </w:rPr>
          <w:lastRenderedPageBreak/>
          <w:drawing>
            <wp:inline distT="0" distB="0" distL="0" distR="0" wp14:anchorId="5FBB6BC7" wp14:editId="3422A030">
              <wp:extent cx="5524500" cy="16192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24500" cy="1619250"/>
                      </a:xfrm>
                      <a:prstGeom prst="rect">
                        <a:avLst/>
                      </a:prstGeom>
                    </pic:spPr>
                  </pic:pic>
                </a:graphicData>
              </a:graphic>
            </wp:inline>
          </w:drawing>
        </w:r>
      </w:ins>
    </w:p>
    <w:p w14:paraId="286C64A3" w14:textId="0064F07F" w:rsidR="00C27E23" w:rsidRDefault="00E426DC" w:rsidP="00C27E23">
      <w:pPr>
        <w:rPr>
          <w:ins w:id="946" w:author="Ubbarapu Blessie Aparanjitha" w:date="2017-03-07T21:05:00Z"/>
        </w:rPr>
      </w:pPr>
      <w:ins w:id="947" w:author="Ubbarapu Blessie Aparanjitha" w:date="2017-03-07T21:05:00Z">
        <w:r>
          <w:t xml:space="preserve">Right click on the unresolved folder and select Check-in All. </w:t>
        </w:r>
      </w:ins>
    </w:p>
    <w:p w14:paraId="3B6AE4F2" w14:textId="0197410A" w:rsidR="00E426DC" w:rsidRDefault="00E426DC" w:rsidP="00C27E23">
      <w:pPr>
        <w:rPr>
          <w:ins w:id="948" w:author="Ubbarapu Blessie Aparanjitha" w:date="2017-03-07T21:06:00Z"/>
          <w:b/>
        </w:rPr>
      </w:pPr>
      <w:ins w:id="949" w:author="Ubbarapu Blessie Aparanjitha" w:date="2017-03-07T21:06:00Z">
        <w:r>
          <w:t xml:space="preserve">If you wish to add the changes to a new Change Set, you can select </w:t>
        </w:r>
        <w:r>
          <w:rPr>
            <w:b/>
          </w:rPr>
          <w:t>Check-in&gt;New Change Set.</w:t>
        </w:r>
      </w:ins>
    </w:p>
    <w:p w14:paraId="22A6C1B9" w14:textId="66C9D231" w:rsidR="00E426DC" w:rsidRPr="00E426DC" w:rsidRDefault="00E426DC" w:rsidP="00C27E23">
      <w:pPr>
        <w:rPr>
          <w:ins w:id="950" w:author="Ubbarapu Blessie Aparanjitha" w:date="2017-03-07T19:42:00Z"/>
          <w:rPrChange w:id="951" w:author="Ubbarapu Blessie Aparanjitha" w:date="2017-03-07T21:06:00Z">
            <w:rPr>
              <w:ins w:id="952" w:author="Ubbarapu Blessie Aparanjitha" w:date="2017-03-07T19:42:00Z"/>
            </w:rPr>
          </w:rPrChange>
        </w:rPr>
      </w:pPr>
      <w:ins w:id="953" w:author="Ubbarapu Blessie Aparanjitha" w:date="2017-03-07T21:06:00Z">
        <w:r>
          <w:t xml:space="preserve">This will update the Repository Workspace with </w:t>
        </w:r>
      </w:ins>
      <w:ins w:id="954" w:author="Ubbarapu Blessie Aparanjitha" w:date="2017-03-07T21:07:00Z">
        <w:r>
          <w:t>the</w:t>
        </w:r>
      </w:ins>
      <w:ins w:id="955" w:author="Ubbarapu Blessie Aparanjitha" w:date="2017-03-07T21:06:00Z">
        <w:r>
          <w:t xml:space="preserve"> </w:t>
        </w:r>
      </w:ins>
      <w:ins w:id="956" w:author="Ubbarapu Blessie Aparanjitha" w:date="2017-03-07T21:07:00Z">
        <w:r>
          <w:t>changes</w:t>
        </w:r>
      </w:ins>
    </w:p>
    <w:p w14:paraId="615D7F67" w14:textId="77777777" w:rsidR="00C27E23" w:rsidRDefault="00C27E23" w:rsidP="00C27E23">
      <w:pPr>
        <w:rPr>
          <w:ins w:id="957" w:author="Ubbarapu Blessie Aparanjitha" w:date="2017-03-07T19:42:00Z"/>
        </w:rPr>
      </w:pPr>
      <w:ins w:id="958" w:author="Ubbarapu Blessie Aparanjitha" w:date="2017-03-07T19:42:00Z">
        <w:r>
          <w:rPr>
            <w:noProof/>
          </w:rPr>
          <w:drawing>
            <wp:inline distT="0" distB="0" distL="0" distR="0" wp14:anchorId="2F6824AF" wp14:editId="49541FD8">
              <wp:extent cx="5943600" cy="33413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1370"/>
                      </a:xfrm>
                      <a:prstGeom prst="rect">
                        <a:avLst/>
                      </a:prstGeom>
                    </pic:spPr>
                  </pic:pic>
                </a:graphicData>
              </a:graphic>
            </wp:inline>
          </w:drawing>
        </w:r>
      </w:ins>
    </w:p>
    <w:p w14:paraId="5AED897A" w14:textId="1948A796" w:rsidR="00C27E23" w:rsidRDefault="00E42B8F" w:rsidP="00C27E23">
      <w:pPr>
        <w:rPr>
          <w:ins w:id="959" w:author="Ubbarapu Blessie Aparanjitha" w:date="2017-03-07T19:42:00Z"/>
        </w:rPr>
      </w:pPr>
      <w:ins w:id="960" w:author="Ubbarapu Blessie Aparanjitha" w:date="2017-03-07T21:07:00Z">
        <w:r>
          <w:t>As soon as you check  in the changes, they will be accumulated in a Change Set as shown below.</w:t>
        </w:r>
      </w:ins>
    </w:p>
    <w:p w14:paraId="65BFFF36" w14:textId="77777777" w:rsidR="00C27E23" w:rsidRDefault="00C27E23" w:rsidP="00C27E23">
      <w:pPr>
        <w:rPr>
          <w:ins w:id="961" w:author="Ubbarapu Blessie Aparanjitha" w:date="2017-03-07T19:42:00Z"/>
        </w:rPr>
      </w:pPr>
      <w:ins w:id="962" w:author="Ubbarapu Blessie Aparanjitha" w:date="2017-03-07T19:42:00Z">
        <w:r>
          <w:rPr>
            <w:noProof/>
          </w:rPr>
          <w:drawing>
            <wp:inline distT="0" distB="0" distL="0" distR="0" wp14:anchorId="3B568C3E" wp14:editId="024EFA26">
              <wp:extent cx="5229225" cy="18288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29225" cy="1828800"/>
                      </a:xfrm>
                      <a:prstGeom prst="rect">
                        <a:avLst/>
                      </a:prstGeom>
                    </pic:spPr>
                  </pic:pic>
                </a:graphicData>
              </a:graphic>
            </wp:inline>
          </w:drawing>
        </w:r>
      </w:ins>
    </w:p>
    <w:p w14:paraId="11AE980E" w14:textId="495620DC" w:rsidR="00C27E23" w:rsidRDefault="00E42B8F" w:rsidP="00C27E23">
      <w:pPr>
        <w:rPr>
          <w:ins w:id="963" w:author="Ubbarapu Blessie Aparanjitha" w:date="2017-03-07T21:09:00Z"/>
        </w:rPr>
      </w:pPr>
      <w:ins w:id="964" w:author="Ubbarapu Blessie Aparanjitha" w:date="2017-03-07T21:09:00Z">
        <w:r w:rsidRPr="00E42B8F">
          <w:t xml:space="preserve">    It is important to give change sets a useful comment so that they can be easily identified</w:t>
        </w:r>
        <w:r>
          <w:t>.</w:t>
        </w:r>
      </w:ins>
    </w:p>
    <w:p w14:paraId="083765ED" w14:textId="13F81B8B" w:rsidR="00E42B8F" w:rsidRDefault="00E42B8F" w:rsidP="00E42B8F">
      <w:pPr>
        <w:rPr>
          <w:ins w:id="965" w:author="Ubbarapu Blessie Aparanjitha" w:date="2017-03-07T21:09:00Z"/>
        </w:rPr>
      </w:pPr>
      <w:ins w:id="966" w:author="Ubbarapu Blessie Aparanjitha" w:date="2017-03-07T21:09:00Z">
        <w:r w:rsidRPr="00E42B8F">
          <w:lastRenderedPageBreak/>
          <w:t>Right click on the Change Set</w:t>
        </w:r>
        <w:r>
          <w:t>.</w:t>
        </w:r>
      </w:ins>
    </w:p>
    <w:p w14:paraId="30456775" w14:textId="4DB51402" w:rsidR="00E42B8F" w:rsidRPr="00E42B8F" w:rsidRDefault="00E42B8F" w:rsidP="00E42B8F">
      <w:pPr>
        <w:rPr>
          <w:ins w:id="967" w:author="Ubbarapu Blessie Aparanjitha" w:date="2017-03-07T19:42:00Z"/>
        </w:rPr>
      </w:pPr>
      <w:ins w:id="968" w:author="Ubbarapu Blessie Aparanjitha" w:date="2017-03-07T21:09:00Z">
        <w:r w:rsidRPr="00E42B8F">
          <w:t>Select “Edit Comment”</w:t>
        </w:r>
        <w:r>
          <w:t xml:space="preserve"> and add a comment.</w:t>
        </w:r>
      </w:ins>
    </w:p>
    <w:p w14:paraId="720C17F7" w14:textId="77777777" w:rsidR="00C27E23" w:rsidRDefault="00C27E23" w:rsidP="00C27E23">
      <w:pPr>
        <w:rPr>
          <w:ins w:id="969" w:author="Ubbarapu Blessie Aparanjitha" w:date="2017-03-07T19:42:00Z"/>
        </w:rPr>
      </w:pPr>
      <w:ins w:id="970" w:author="Ubbarapu Blessie Aparanjitha" w:date="2017-03-07T19:42:00Z">
        <w:r>
          <w:rPr>
            <w:noProof/>
          </w:rPr>
          <w:drawing>
            <wp:inline distT="0" distB="0" distL="0" distR="0" wp14:anchorId="2ADF2C31" wp14:editId="4EAF29F8">
              <wp:extent cx="5943600" cy="33413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1370"/>
                      </a:xfrm>
                      <a:prstGeom prst="rect">
                        <a:avLst/>
                      </a:prstGeom>
                    </pic:spPr>
                  </pic:pic>
                </a:graphicData>
              </a:graphic>
            </wp:inline>
          </w:drawing>
        </w:r>
      </w:ins>
    </w:p>
    <w:p w14:paraId="5500587D" w14:textId="663B6855" w:rsidR="00C27E23" w:rsidRPr="00E42B8F" w:rsidRDefault="00E42B8F" w:rsidP="00C27E23">
      <w:pPr>
        <w:rPr>
          <w:ins w:id="971" w:author="Ubbarapu Blessie Aparanjitha" w:date="2017-03-07T19:42:00Z"/>
          <w:b/>
          <w:rPrChange w:id="972" w:author="Ubbarapu Blessie Aparanjitha" w:date="2017-03-07T21:10:00Z">
            <w:rPr>
              <w:ins w:id="973" w:author="Ubbarapu Blessie Aparanjitha" w:date="2017-03-07T19:42:00Z"/>
            </w:rPr>
          </w:rPrChange>
        </w:rPr>
      </w:pPr>
      <w:ins w:id="974" w:author="Ubbarapu Blessie Aparanjitha" w:date="2017-03-07T21:09:00Z">
        <w:r>
          <w:t xml:space="preserve">Associate a Work Item to the Change Set. Right </w:t>
        </w:r>
      </w:ins>
      <w:ins w:id="975" w:author="Ubbarapu Blessie Aparanjitha" w:date="2017-03-07T21:10:00Z">
        <w:r>
          <w:t xml:space="preserve">click on the Change Set and select </w:t>
        </w:r>
        <w:r>
          <w:rPr>
            <w:b/>
          </w:rPr>
          <w:t>Related Artifacts&gt;Associate Work Item.</w:t>
        </w:r>
      </w:ins>
    </w:p>
    <w:p w14:paraId="094F93B2" w14:textId="77777777" w:rsidR="00C27E23" w:rsidRDefault="00C27E23" w:rsidP="00C27E23">
      <w:pPr>
        <w:rPr>
          <w:ins w:id="976" w:author="Ubbarapu Blessie Aparanjitha" w:date="2017-03-07T19:42:00Z"/>
        </w:rPr>
      </w:pPr>
      <w:ins w:id="977" w:author="Ubbarapu Blessie Aparanjitha" w:date="2017-03-07T19:42:00Z">
        <w:r>
          <w:rPr>
            <w:noProof/>
          </w:rPr>
          <w:drawing>
            <wp:inline distT="0" distB="0" distL="0" distR="0" wp14:anchorId="30E9FB97" wp14:editId="1B65AA4C">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1370"/>
                      </a:xfrm>
                      <a:prstGeom prst="rect">
                        <a:avLst/>
                      </a:prstGeom>
                    </pic:spPr>
                  </pic:pic>
                </a:graphicData>
              </a:graphic>
            </wp:inline>
          </w:drawing>
        </w:r>
      </w:ins>
    </w:p>
    <w:p w14:paraId="4CE1D6CD" w14:textId="06D6236B" w:rsidR="00C27E23" w:rsidRDefault="00E42B8F" w:rsidP="00C27E23">
      <w:pPr>
        <w:rPr>
          <w:ins w:id="978" w:author="Ubbarapu Blessie Aparanjitha" w:date="2017-03-07T21:11:00Z"/>
        </w:rPr>
      </w:pPr>
      <w:ins w:id="979" w:author="Ubbarapu Blessie Aparanjitha" w:date="2017-03-07T21:11:00Z">
        <w:r>
          <w:t>Select Work Items window will be displayed.</w:t>
        </w:r>
      </w:ins>
    </w:p>
    <w:p w14:paraId="60197AEA" w14:textId="779AD3C1" w:rsidR="00E42B8F" w:rsidRPr="00E42B8F" w:rsidRDefault="00E42B8F" w:rsidP="00C27E23">
      <w:pPr>
        <w:rPr>
          <w:ins w:id="980" w:author="Ubbarapu Blessie Aparanjitha" w:date="2017-03-07T19:42:00Z"/>
          <w:b/>
          <w:rPrChange w:id="981" w:author="Ubbarapu Blessie Aparanjitha" w:date="2017-03-07T21:11:00Z">
            <w:rPr>
              <w:ins w:id="982" w:author="Ubbarapu Blessie Aparanjitha" w:date="2017-03-07T19:42:00Z"/>
            </w:rPr>
          </w:rPrChange>
        </w:rPr>
      </w:pPr>
      <w:ins w:id="983" w:author="Ubbarapu Blessie Aparanjitha" w:date="2017-03-07T21:11:00Z">
        <w:r>
          <w:t xml:space="preserve">Select a work item and click on </w:t>
        </w:r>
        <w:r>
          <w:rPr>
            <w:b/>
          </w:rPr>
          <w:t>OK.</w:t>
        </w:r>
      </w:ins>
    </w:p>
    <w:p w14:paraId="0EFA46B9" w14:textId="77777777" w:rsidR="00C27E23" w:rsidRDefault="00C27E23" w:rsidP="00C27E23">
      <w:pPr>
        <w:rPr>
          <w:ins w:id="984" w:author="Ubbarapu Blessie Aparanjitha" w:date="2017-03-07T19:42:00Z"/>
        </w:rPr>
      </w:pPr>
    </w:p>
    <w:p w14:paraId="3277EF4A" w14:textId="77777777" w:rsidR="00C27E23" w:rsidRDefault="00C27E23" w:rsidP="00C27E23">
      <w:pPr>
        <w:rPr>
          <w:ins w:id="985" w:author="Ubbarapu Blessie Aparanjitha" w:date="2017-03-07T19:42:00Z"/>
        </w:rPr>
      </w:pPr>
      <w:ins w:id="986" w:author="Ubbarapu Blessie Aparanjitha" w:date="2017-03-07T19:42:00Z">
        <w:r>
          <w:rPr>
            <w:noProof/>
          </w:rPr>
          <w:drawing>
            <wp:inline distT="0" distB="0" distL="0" distR="0" wp14:anchorId="2642E24E" wp14:editId="6EF082C1">
              <wp:extent cx="5324475" cy="42005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24475" cy="4200525"/>
                      </a:xfrm>
                      <a:prstGeom prst="rect">
                        <a:avLst/>
                      </a:prstGeom>
                    </pic:spPr>
                  </pic:pic>
                </a:graphicData>
              </a:graphic>
            </wp:inline>
          </w:drawing>
        </w:r>
      </w:ins>
    </w:p>
    <w:p w14:paraId="7B973335" w14:textId="33C55F37" w:rsidR="00C27E23" w:rsidRDefault="00E42B8F" w:rsidP="00C27E23">
      <w:pPr>
        <w:rPr>
          <w:ins w:id="987" w:author="Ubbarapu Blessie Aparanjitha" w:date="2017-03-07T19:42:00Z"/>
        </w:rPr>
      </w:pPr>
      <w:ins w:id="988" w:author="Ubbarapu Blessie Aparanjitha" w:date="2017-03-07T21:11:00Z">
        <w:r>
          <w:t>Right click on the Work Item and select Deliver and Resolve Work Item.</w:t>
        </w:r>
      </w:ins>
    </w:p>
    <w:p w14:paraId="729460C7" w14:textId="77777777" w:rsidR="00C27E23" w:rsidRDefault="00C27E23" w:rsidP="00C27E23">
      <w:pPr>
        <w:rPr>
          <w:ins w:id="989" w:author="Ubbarapu Blessie Aparanjitha" w:date="2017-03-07T19:42:00Z"/>
        </w:rPr>
      </w:pPr>
      <w:ins w:id="990" w:author="Ubbarapu Blessie Aparanjitha" w:date="2017-03-07T19:42:00Z">
        <w:r>
          <w:rPr>
            <w:noProof/>
          </w:rPr>
          <w:drawing>
            <wp:inline distT="0" distB="0" distL="0" distR="0" wp14:anchorId="1BD51DB4" wp14:editId="59E131F8">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1370"/>
                      </a:xfrm>
                      <a:prstGeom prst="rect">
                        <a:avLst/>
                      </a:prstGeom>
                    </pic:spPr>
                  </pic:pic>
                </a:graphicData>
              </a:graphic>
            </wp:inline>
          </w:drawing>
        </w:r>
      </w:ins>
    </w:p>
    <w:p w14:paraId="41519B1E" w14:textId="77777777" w:rsidR="00C27E23" w:rsidRDefault="00C27E23" w:rsidP="00C27E23">
      <w:pPr>
        <w:rPr>
          <w:ins w:id="991" w:author="Ubbarapu Blessie Aparanjitha" w:date="2017-03-07T19:42:00Z"/>
        </w:rPr>
      </w:pPr>
    </w:p>
    <w:p w14:paraId="72B8AC3B" w14:textId="77777777" w:rsidR="00C27E23" w:rsidRDefault="00C27E23" w:rsidP="00C27E23">
      <w:pPr>
        <w:rPr>
          <w:ins w:id="992" w:author="Ubbarapu Blessie Aparanjitha" w:date="2017-03-07T19:42:00Z"/>
        </w:rPr>
      </w:pPr>
    </w:p>
    <w:p w14:paraId="31B44793" w14:textId="230D798A" w:rsidR="00C27E23" w:rsidRPr="00E42B8F" w:rsidRDefault="00E42B8F" w:rsidP="00C27E23">
      <w:pPr>
        <w:rPr>
          <w:ins w:id="993" w:author="Ubbarapu Blessie Aparanjitha" w:date="2017-03-07T19:42:00Z"/>
          <w:b/>
          <w:rPrChange w:id="994" w:author="Ubbarapu Blessie Aparanjitha" w:date="2017-03-07T21:12:00Z">
            <w:rPr>
              <w:ins w:id="995" w:author="Ubbarapu Blessie Aparanjitha" w:date="2017-03-07T19:42:00Z"/>
            </w:rPr>
          </w:rPrChange>
        </w:rPr>
      </w:pPr>
      <w:ins w:id="996" w:author="Ubbarapu Blessie Aparanjitha" w:date="2017-03-07T21:12:00Z">
        <w:r>
          <w:t xml:space="preserve">Add a comment and click on </w:t>
        </w:r>
        <w:r>
          <w:rPr>
            <w:b/>
          </w:rPr>
          <w:t>Finish.</w:t>
        </w:r>
      </w:ins>
    </w:p>
    <w:p w14:paraId="6C2A9ADB" w14:textId="77777777" w:rsidR="00C27E23" w:rsidRDefault="00C27E23" w:rsidP="00C27E23">
      <w:pPr>
        <w:rPr>
          <w:ins w:id="997" w:author="Ubbarapu Blessie Aparanjitha" w:date="2017-03-07T19:42:00Z"/>
        </w:rPr>
      </w:pPr>
      <w:ins w:id="998" w:author="Ubbarapu Blessie Aparanjitha" w:date="2017-03-07T19:42:00Z">
        <w:r>
          <w:rPr>
            <w:noProof/>
          </w:rPr>
          <w:drawing>
            <wp:inline distT="0" distB="0" distL="0" distR="0" wp14:anchorId="2F46DE0C" wp14:editId="4CC13BDD">
              <wp:extent cx="4876800" cy="52292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76800" cy="5229225"/>
                      </a:xfrm>
                      <a:prstGeom prst="rect">
                        <a:avLst/>
                      </a:prstGeom>
                    </pic:spPr>
                  </pic:pic>
                </a:graphicData>
              </a:graphic>
            </wp:inline>
          </w:drawing>
        </w:r>
      </w:ins>
    </w:p>
    <w:p w14:paraId="3983B633" w14:textId="77777777" w:rsidR="00C27E23" w:rsidRDefault="00C27E23" w:rsidP="00C27E23">
      <w:pPr>
        <w:rPr>
          <w:ins w:id="999" w:author="Ubbarapu Blessie Aparanjitha" w:date="2017-03-07T19:42:00Z"/>
        </w:rPr>
      </w:pPr>
    </w:p>
    <w:p w14:paraId="0CF19913" w14:textId="77777777" w:rsidR="00C27E23" w:rsidRDefault="00C27E23" w:rsidP="00C27E23">
      <w:pPr>
        <w:rPr>
          <w:ins w:id="1000" w:author="Ubbarapu Blessie Aparanjitha" w:date="2017-03-07T19:42:00Z"/>
        </w:rPr>
      </w:pPr>
      <w:ins w:id="1001" w:author="Ubbarapu Blessie Aparanjitha" w:date="2017-03-07T19:42:00Z">
        <w:r>
          <w:rPr>
            <w:noProof/>
          </w:rPr>
          <w:lastRenderedPageBreak/>
          <w:drawing>
            <wp:inline distT="0" distB="0" distL="0" distR="0" wp14:anchorId="2C226E65" wp14:editId="3FF1DBC1">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1370"/>
                      </a:xfrm>
                      <a:prstGeom prst="rect">
                        <a:avLst/>
                      </a:prstGeom>
                    </pic:spPr>
                  </pic:pic>
                </a:graphicData>
              </a:graphic>
            </wp:inline>
          </w:drawing>
        </w:r>
      </w:ins>
    </w:p>
    <w:p w14:paraId="2B8A1983" w14:textId="1EF4E738" w:rsidR="00C27E23" w:rsidRDefault="00DE38EB" w:rsidP="00C27E23">
      <w:pPr>
        <w:rPr>
          <w:ins w:id="1002" w:author="Ubbarapu Blessie Aparanjitha" w:date="2017-03-07T19:42:00Z"/>
        </w:rPr>
      </w:pPr>
      <w:ins w:id="1003" w:author="Ubbarapu Blessie Aparanjitha" w:date="2017-03-07T21:12:00Z">
        <w:r>
          <w:t>You can verify that the work item is moved to Done state.</w:t>
        </w:r>
      </w:ins>
    </w:p>
    <w:p w14:paraId="6C01857D" w14:textId="77777777" w:rsidR="00C27E23" w:rsidRDefault="00C27E23" w:rsidP="00C27E23">
      <w:pPr>
        <w:rPr>
          <w:ins w:id="1004" w:author="Ubbarapu Blessie Aparanjitha" w:date="2017-03-07T19:42:00Z"/>
        </w:rPr>
      </w:pPr>
      <w:ins w:id="1005" w:author="Ubbarapu Blessie Aparanjitha" w:date="2017-03-07T19:42:00Z">
        <w:r>
          <w:rPr>
            <w:noProof/>
          </w:rPr>
          <w:drawing>
            <wp:inline distT="0" distB="0" distL="0" distR="0" wp14:anchorId="3C884465" wp14:editId="52B4A2E5">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1370"/>
                      </a:xfrm>
                      <a:prstGeom prst="rect">
                        <a:avLst/>
                      </a:prstGeom>
                    </pic:spPr>
                  </pic:pic>
                </a:graphicData>
              </a:graphic>
            </wp:inline>
          </w:drawing>
        </w:r>
      </w:ins>
    </w:p>
    <w:p w14:paraId="116AF084" w14:textId="543A4AE7" w:rsidR="00C27E23" w:rsidRDefault="00DE38EB" w:rsidP="00C27E23">
      <w:pPr>
        <w:rPr>
          <w:ins w:id="1006" w:author="Ubbarapu Blessie Aparanjitha" w:date="2017-03-07T21:13:00Z"/>
          <w:b/>
        </w:rPr>
      </w:pPr>
      <w:ins w:id="1007" w:author="Ubbarapu Blessie Aparanjitha" w:date="2017-03-07T21:13:00Z">
        <w:r>
          <w:rPr>
            <w:b/>
          </w:rPr>
          <w:t>Accept Incoming Changes:</w:t>
        </w:r>
      </w:ins>
    </w:p>
    <w:p w14:paraId="5B5866DE" w14:textId="319B64B3" w:rsidR="00DE38EB" w:rsidRDefault="00DE38EB" w:rsidP="00C27E23">
      <w:pPr>
        <w:rPr>
          <w:ins w:id="1008" w:author="Ubbarapu Blessie Aparanjitha" w:date="2017-03-07T21:14:00Z"/>
        </w:rPr>
      </w:pPr>
      <w:ins w:id="1009" w:author="Ubbarapu Blessie Aparanjitha" w:date="2017-03-07T21:13:00Z">
        <w:r>
          <w:t>Other members of the team can view the changes under the Incoming folder of a component in Stream under Pending Changes view.</w:t>
        </w:r>
      </w:ins>
    </w:p>
    <w:p w14:paraId="3172FFF8" w14:textId="3470C3BA" w:rsidR="00DE38EB" w:rsidRPr="00DE38EB" w:rsidRDefault="00DE38EB" w:rsidP="00C27E23">
      <w:pPr>
        <w:rPr>
          <w:ins w:id="1010" w:author="Ubbarapu Blessie Aparanjitha" w:date="2017-03-07T19:42:00Z"/>
          <w:rPrChange w:id="1011" w:author="Ubbarapu Blessie Aparanjitha" w:date="2017-03-07T21:13:00Z">
            <w:rPr>
              <w:ins w:id="1012" w:author="Ubbarapu Blessie Aparanjitha" w:date="2017-03-07T19:42:00Z"/>
            </w:rPr>
          </w:rPrChange>
        </w:rPr>
      </w:pPr>
      <w:ins w:id="1013" w:author="Ubbarapu Blessie Aparanjitha" w:date="2017-03-07T21:14:00Z">
        <w:r w:rsidRPr="00DE38EB">
          <w:t>Right click on “Incoming” to accept all incoming change sets</w:t>
        </w:r>
        <w:r>
          <w:t xml:space="preserve">. </w:t>
        </w:r>
        <w:r w:rsidRPr="00DE38EB">
          <w:t>Select ”Accept”</w:t>
        </w:r>
      </w:ins>
    </w:p>
    <w:p w14:paraId="4E99C534" w14:textId="77777777" w:rsidR="00C27E23" w:rsidRDefault="00C27E23" w:rsidP="00C27E23">
      <w:pPr>
        <w:rPr>
          <w:ins w:id="1014" w:author="Ubbarapu Blessie Aparanjitha" w:date="2017-03-07T19:42:00Z"/>
        </w:rPr>
      </w:pPr>
      <w:ins w:id="1015" w:author="Ubbarapu Blessie Aparanjitha" w:date="2017-03-07T19:42:00Z">
        <w:r>
          <w:rPr>
            <w:noProof/>
          </w:rPr>
          <w:lastRenderedPageBreak/>
          <w:drawing>
            <wp:inline distT="0" distB="0" distL="0" distR="0" wp14:anchorId="76D9FA9D" wp14:editId="2370478E">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1370"/>
                      </a:xfrm>
                      <a:prstGeom prst="rect">
                        <a:avLst/>
                      </a:prstGeom>
                    </pic:spPr>
                  </pic:pic>
                </a:graphicData>
              </a:graphic>
            </wp:inline>
          </w:drawing>
        </w:r>
      </w:ins>
    </w:p>
    <w:p w14:paraId="3BBCA6A1" w14:textId="77777777" w:rsidR="00C27E23" w:rsidRDefault="00C27E23" w:rsidP="00C27E23">
      <w:pPr>
        <w:rPr>
          <w:ins w:id="1016" w:author="Ubbarapu Blessie Aparanjitha" w:date="2017-03-07T19:42:00Z"/>
        </w:rPr>
      </w:pPr>
    </w:p>
    <w:p w14:paraId="4F514A93" w14:textId="77777777" w:rsidR="00C27E23" w:rsidRDefault="00C27E23" w:rsidP="00C27E23">
      <w:pPr>
        <w:rPr>
          <w:ins w:id="1017" w:author="Ubbarapu Blessie Aparanjitha" w:date="2017-03-07T19:42:00Z"/>
        </w:rPr>
      </w:pPr>
      <w:ins w:id="1018" w:author="Ubbarapu Blessie Aparanjitha" w:date="2017-03-07T19:42:00Z">
        <w:r>
          <w:rPr>
            <w:noProof/>
          </w:rPr>
          <w:drawing>
            <wp:inline distT="0" distB="0" distL="0" distR="0" wp14:anchorId="2575E96E" wp14:editId="3788E872">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1370"/>
                      </a:xfrm>
                      <a:prstGeom prst="rect">
                        <a:avLst/>
                      </a:prstGeom>
                    </pic:spPr>
                  </pic:pic>
                </a:graphicData>
              </a:graphic>
            </wp:inline>
          </w:drawing>
        </w:r>
      </w:ins>
    </w:p>
    <w:p w14:paraId="7CA6CC4E" w14:textId="68E407F8" w:rsidR="00C27E23" w:rsidRDefault="00DE38EB" w:rsidP="00C27E23">
      <w:pPr>
        <w:rPr>
          <w:ins w:id="1019" w:author="Ubbarapu Blessie Aparanjitha" w:date="2017-03-07T21:15:00Z"/>
          <w:b/>
          <w:bCs/>
        </w:rPr>
      </w:pPr>
      <w:ins w:id="1020" w:author="Ubbarapu Blessie Aparanjitha" w:date="2017-03-07T21:15:00Z">
        <w:r w:rsidRPr="00DE38EB">
          <w:rPr>
            <w:b/>
            <w:bCs/>
          </w:rPr>
          <w:t>Suspending and Resuming a Change Set</w:t>
        </w:r>
        <w:r>
          <w:rPr>
            <w:b/>
            <w:bCs/>
          </w:rPr>
          <w:t>:</w:t>
        </w:r>
      </w:ins>
    </w:p>
    <w:p w14:paraId="68C35D4B" w14:textId="77777777" w:rsidR="00DE38EB" w:rsidRPr="00DE38EB" w:rsidRDefault="00DE38EB" w:rsidP="00DE38EB">
      <w:pPr>
        <w:rPr>
          <w:ins w:id="1021" w:author="Ubbarapu Blessie Aparanjitha" w:date="2017-03-07T21:15:00Z"/>
        </w:rPr>
      </w:pPr>
      <w:ins w:id="1022" w:author="Ubbarapu Blessie Aparanjitha" w:date="2017-03-07T21:15:00Z">
        <w:r w:rsidRPr="00DE38EB">
          <w:t>Suspending a change set enables you to suspend work on the current change set and resume the work later. Typically this could happen when a high priority task is assigned to you such as fixing a urgent defect.</w:t>
        </w:r>
      </w:ins>
    </w:p>
    <w:p w14:paraId="0F1297B4" w14:textId="5341C5F9" w:rsidR="00DE38EB" w:rsidRDefault="00DE38EB" w:rsidP="00DE38EB">
      <w:pPr>
        <w:rPr>
          <w:ins w:id="1023" w:author="Ubbarapu Blessie Aparanjitha" w:date="2017-03-07T21:15:00Z"/>
        </w:rPr>
      </w:pPr>
      <w:ins w:id="1024" w:author="Ubbarapu Blessie Aparanjitha" w:date="2017-03-07T21:15:00Z">
        <w:r w:rsidRPr="00DE38EB">
          <w:t>Suspending removes the change set from the repository workspace and unloads it from the local work</w:t>
        </w:r>
        <w:r>
          <w:t xml:space="preserve"> space but preserves it in the S</w:t>
        </w:r>
        <w:r w:rsidRPr="00DE38EB">
          <w:t>tream</w:t>
        </w:r>
        <w:r>
          <w:t>.</w:t>
        </w:r>
      </w:ins>
    </w:p>
    <w:p w14:paraId="1D54C736" w14:textId="7C7343D3" w:rsidR="00890B82" w:rsidRDefault="00890B82" w:rsidP="00DE38EB">
      <w:pPr>
        <w:rPr>
          <w:ins w:id="1025" w:author="Ubbarapu Blessie Aparanjitha" w:date="2017-03-07T21:16:00Z"/>
          <w:b/>
        </w:rPr>
      </w:pPr>
      <w:ins w:id="1026" w:author="Ubbarapu Blessie Aparanjitha" w:date="2017-03-07T21:16:00Z">
        <w:r>
          <w:rPr>
            <w:b/>
          </w:rPr>
          <w:lastRenderedPageBreak/>
          <w:t>Suspend:</w:t>
        </w:r>
      </w:ins>
    </w:p>
    <w:p w14:paraId="6CFDFA59" w14:textId="0FFE16AF" w:rsidR="00890B82" w:rsidRDefault="00890B82" w:rsidP="00DE38EB">
      <w:pPr>
        <w:rPr>
          <w:ins w:id="1027" w:author="Ubbarapu Blessie Aparanjitha" w:date="2017-03-07T21:16:00Z"/>
        </w:rPr>
      </w:pPr>
      <w:ins w:id="1028" w:author="Ubbarapu Blessie Aparanjitha" w:date="2017-03-07T21:16:00Z">
        <w:r w:rsidRPr="00890B82">
          <w:rPr>
            <w:rPrChange w:id="1029" w:author="Ubbarapu Blessie Aparanjitha" w:date="2017-03-07T21:16:00Z">
              <w:rPr>
                <w:b/>
              </w:rPr>
            </w:rPrChange>
          </w:rPr>
          <w:t>Right click on the Change Set you wish to Suspend</w:t>
        </w:r>
      </w:ins>
    </w:p>
    <w:p w14:paraId="21B8F6E4" w14:textId="20D99B6D" w:rsidR="00890B82" w:rsidRDefault="00890B82" w:rsidP="00DE38EB">
      <w:pPr>
        <w:rPr>
          <w:ins w:id="1030" w:author="Ubbarapu Blessie Aparanjitha" w:date="2017-03-07T21:16:00Z"/>
        </w:rPr>
      </w:pPr>
      <w:ins w:id="1031" w:author="Ubbarapu Blessie Aparanjitha" w:date="2017-03-07T21:16:00Z">
        <w:r w:rsidRPr="00890B82">
          <w:t xml:space="preserve">Select </w:t>
        </w:r>
        <w:r>
          <w:t>“</w:t>
        </w:r>
        <w:r w:rsidRPr="00890B82">
          <w:t>Suspend”</w:t>
        </w:r>
      </w:ins>
    </w:p>
    <w:p w14:paraId="73C8BEB5" w14:textId="77777777" w:rsidR="00890B82" w:rsidRPr="00890B82" w:rsidRDefault="00890B82" w:rsidP="00DE38EB">
      <w:pPr>
        <w:rPr>
          <w:ins w:id="1032" w:author="Ubbarapu Blessie Aparanjitha" w:date="2017-03-07T19:42:00Z"/>
          <w:rPrChange w:id="1033" w:author="Ubbarapu Blessie Aparanjitha" w:date="2017-03-07T21:16:00Z">
            <w:rPr>
              <w:ins w:id="1034" w:author="Ubbarapu Blessie Aparanjitha" w:date="2017-03-07T19:42:00Z"/>
            </w:rPr>
          </w:rPrChange>
        </w:rPr>
      </w:pPr>
    </w:p>
    <w:p w14:paraId="25F8C38C" w14:textId="77777777" w:rsidR="00C27E23" w:rsidRDefault="00C27E23" w:rsidP="00C27E23">
      <w:pPr>
        <w:rPr>
          <w:ins w:id="1035" w:author="Ubbarapu Blessie Aparanjitha" w:date="2017-03-07T19:42:00Z"/>
        </w:rPr>
      </w:pPr>
      <w:ins w:id="1036" w:author="Ubbarapu Blessie Aparanjitha" w:date="2017-03-07T19:42:00Z">
        <w:r>
          <w:rPr>
            <w:noProof/>
          </w:rPr>
          <w:drawing>
            <wp:inline distT="0" distB="0" distL="0" distR="0" wp14:anchorId="1A4A1BD5" wp14:editId="281A799F">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1370"/>
                      </a:xfrm>
                      <a:prstGeom prst="rect">
                        <a:avLst/>
                      </a:prstGeom>
                    </pic:spPr>
                  </pic:pic>
                </a:graphicData>
              </a:graphic>
            </wp:inline>
          </w:drawing>
        </w:r>
      </w:ins>
    </w:p>
    <w:p w14:paraId="5372AB66" w14:textId="25FF3413" w:rsidR="00C27E23" w:rsidRDefault="00890B82" w:rsidP="00C27E23">
      <w:pPr>
        <w:rPr>
          <w:ins w:id="1037" w:author="Ubbarapu Blessie Aparanjitha" w:date="2017-03-07T19:42:00Z"/>
        </w:rPr>
      </w:pPr>
      <w:ins w:id="1038" w:author="Ubbarapu Blessie Aparanjitha" w:date="2017-03-07T21:16:00Z">
        <w:r w:rsidRPr="00B160A8">
          <w:rPr>
            <w:bCs/>
            <w:lang w:val="en-GB"/>
          </w:rPr>
          <w:t xml:space="preserve">The change set will now appear in your list of suspended change sets </w:t>
        </w:r>
      </w:ins>
    </w:p>
    <w:p w14:paraId="71264437" w14:textId="77777777" w:rsidR="00C27E23" w:rsidRDefault="00C27E23" w:rsidP="00C27E23">
      <w:pPr>
        <w:rPr>
          <w:ins w:id="1039" w:author="Ubbarapu Blessie Aparanjitha" w:date="2017-03-07T19:42:00Z"/>
        </w:rPr>
      </w:pPr>
      <w:ins w:id="1040" w:author="Ubbarapu Blessie Aparanjitha" w:date="2017-03-07T19:42:00Z">
        <w:r>
          <w:rPr>
            <w:noProof/>
          </w:rPr>
          <w:drawing>
            <wp:inline distT="0" distB="0" distL="0" distR="0" wp14:anchorId="1AB887EE" wp14:editId="34436DA8">
              <wp:extent cx="5943600" cy="14268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26845"/>
                      </a:xfrm>
                      <a:prstGeom prst="rect">
                        <a:avLst/>
                      </a:prstGeom>
                    </pic:spPr>
                  </pic:pic>
                </a:graphicData>
              </a:graphic>
            </wp:inline>
          </w:drawing>
        </w:r>
      </w:ins>
    </w:p>
    <w:p w14:paraId="35C01823" w14:textId="58679557" w:rsidR="00890B82" w:rsidRDefault="00890B82" w:rsidP="00890B82">
      <w:pPr>
        <w:rPr>
          <w:ins w:id="1041" w:author="Ubbarapu Blessie Aparanjitha" w:date="2017-03-07T21:17:00Z"/>
          <w:b/>
          <w:bCs/>
          <w:lang w:val="en-AU"/>
        </w:rPr>
      </w:pPr>
      <w:ins w:id="1042" w:author="Ubbarapu Blessie Aparanjitha" w:date="2017-03-07T21:17:00Z">
        <w:r w:rsidRPr="00890B82">
          <w:rPr>
            <w:b/>
            <w:bCs/>
            <w:lang w:val="en-AU"/>
          </w:rPr>
          <w:t>Resume</w:t>
        </w:r>
        <w:r>
          <w:rPr>
            <w:b/>
            <w:bCs/>
            <w:lang w:val="en-AU"/>
          </w:rPr>
          <w:t>:</w:t>
        </w:r>
      </w:ins>
    </w:p>
    <w:p w14:paraId="18D91814" w14:textId="58A6798A" w:rsidR="00890B82" w:rsidRDefault="00890B82" w:rsidP="00890B82">
      <w:pPr>
        <w:rPr>
          <w:ins w:id="1043" w:author="Ubbarapu Blessie Aparanjitha" w:date="2017-03-07T21:17:00Z"/>
        </w:rPr>
      </w:pPr>
      <w:ins w:id="1044" w:author="Ubbarapu Blessie Aparanjitha" w:date="2017-03-07T21:17:00Z">
        <w:r w:rsidRPr="00890B82">
          <w:t>To resume a suspended change set, Right Click on the Change Set you wish to resume</w:t>
        </w:r>
      </w:ins>
    </w:p>
    <w:p w14:paraId="059179D4" w14:textId="1E775C7F" w:rsidR="00890B82" w:rsidRPr="00890B82" w:rsidRDefault="00890B82" w:rsidP="00890B82">
      <w:pPr>
        <w:rPr>
          <w:ins w:id="1045" w:author="Ubbarapu Blessie Aparanjitha" w:date="2017-03-07T21:17:00Z"/>
        </w:rPr>
      </w:pPr>
      <w:ins w:id="1046" w:author="Ubbarapu Blessie Aparanjitha" w:date="2017-03-07T21:17:00Z">
        <w:r w:rsidRPr="00890B82">
          <w:t>Select “Resume”</w:t>
        </w:r>
      </w:ins>
    </w:p>
    <w:p w14:paraId="6413DBDA" w14:textId="77777777" w:rsidR="00C27E23" w:rsidRDefault="00C27E23" w:rsidP="00C27E23">
      <w:pPr>
        <w:rPr>
          <w:ins w:id="1047" w:author="Ubbarapu Blessie Aparanjitha" w:date="2017-03-07T19:42:00Z"/>
        </w:rPr>
      </w:pPr>
    </w:p>
    <w:p w14:paraId="68E62D5C" w14:textId="77777777" w:rsidR="00C27E23" w:rsidRDefault="00C27E23" w:rsidP="00C27E23">
      <w:pPr>
        <w:rPr>
          <w:ins w:id="1048" w:author="Ubbarapu Blessie Aparanjitha" w:date="2017-03-07T19:42:00Z"/>
        </w:rPr>
      </w:pPr>
      <w:ins w:id="1049" w:author="Ubbarapu Blessie Aparanjitha" w:date="2017-03-07T19:42:00Z">
        <w:r>
          <w:rPr>
            <w:noProof/>
          </w:rPr>
          <w:lastRenderedPageBreak/>
          <w:drawing>
            <wp:inline distT="0" distB="0" distL="0" distR="0" wp14:anchorId="19D2A8B7" wp14:editId="419F306C">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1370"/>
                      </a:xfrm>
                      <a:prstGeom prst="rect">
                        <a:avLst/>
                      </a:prstGeom>
                    </pic:spPr>
                  </pic:pic>
                </a:graphicData>
              </a:graphic>
            </wp:inline>
          </w:drawing>
        </w:r>
      </w:ins>
    </w:p>
    <w:p w14:paraId="6167033A" w14:textId="15CA056C" w:rsidR="00C27E23" w:rsidRDefault="00890B82" w:rsidP="00C27E23">
      <w:pPr>
        <w:rPr>
          <w:ins w:id="1050" w:author="Ubbarapu Blessie Aparanjitha" w:date="2017-03-07T19:42:00Z"/>
        </w:rPr>
      </w:pPr>
      <w:ins w:id="1051" w:author="Ubbarapu Blessie Aparanjitha" w:date="2017-03-07T21:17:00Z">
        <w:r>
          <w:t>The Change set will be resumed.</w:t>
        </w:r>
      </w:ins>
    </w:p>
    <w:p w14:paraId="47F3BBFC" w14:textId="77777777" w:rsidR="00C27E23" w:rsidRDefault="00C27E23" w:rsidP="00C27E23">
      <w:pPr>
        <w:rPr>
          <w:ins w:id="1052" w:author="Ubbarapu Blessie Aparanjitha" w:date="2017-03-07T19:42:00Z"/>
        </w:rPr>
      </w:pPr>
      <w:ins w:id="1053" w:author="Ubbarapu Blessie Aparanjitha" w:date="2017-03-07T19:42:00Z">
        <w:r>
          <w:rPr>
            <w:noProof/>
          </w:rPr>
          <w:drawing>
            <wp:inline distT="0" distB="0" distL="0" distR="0" wp14:anchorId="13118511" wp14:editId="222A8AE2">
              <wp:extent cx="5905500" cy="16859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05500" cy="1685925"/>
                      </a:xfrm>
                      <a:prstGeom prst="rect">
                        <a:avLst/>
                      </a:prstGeom>
                    </pic:spPr>
                  </pic:pic>
                </a:graphicData>
              </a:graphic>
            </wp:inline>
          </w:drawing>
        </w:r>
      </w:ins>
    </w:p>
    <w:p w14:paraId="6C7F8C4F" w14:textId="667A3D20" w:rsidR="00C27E23" w:rsidRDefault="00890B82" w:rsidP="00C27E23">
      <w:pPr>
        <w:rPr>
          <w:ins w:id="1054" w:author="Ubbarapu Blessie Aparanjitha" w:date="2017-03-07T21:18:00Z"/>
          <w:b/>
          <w:bCs/>
        </w:rPr>
      </w:pPr>
      <w:ins w:id="1055" w:author="Ubbarapu Blessie Aparanjitha" w:date="2017-03-07T21:18:00Z">
        <w:r w:rsidRPr="00890B82">
          <w:rPr>
            <w:b/>
            <w:bCs/>
          </w:rPr>
          <w:t>Discarding and Completing a Change Set</w:t>
        </w:r>
      </w:ins>
    </w:p>
    <w:p w14:paraId="7A87E4F0" w14:textId="133C8AFF" w:rsidR="00890B82" w:rsidRDefault="00890B82" w:rsidP="00C27E23">
      <w:pPr>
        <w:rPr>
          <w:ins w:id="1056" w:author="Ubbarapu Blessie Aparanjitha" w:date="2017-03-07T21:18:00Z"/>
        </w:rPr>
      </w:pPr>
      <w:ins w:id="1057" w:author="Ubbarapu Blessie Aparanjitha" w:date="2017-03-07T21:18:00Z">
        <w:r w:rsidRPr="00890B82">
          <w:t>If you think that the change set is invalid or could cause problem to the project code, you can discard it. You can discard either a outgoing change set or an accepted change set</w:t>
        </w:r>
        <w:r>
          <w:t>.</w:t>
        </w:r>
      </w:ins>
    </w:p>
    <w:p w14:paraId="14AD2152" w14:textId="040C3AD7" w:rsidR="00890B82" w:rsidRDefault="00890B82" w:rsidP="00C27E23">
      <w:pPr>
        <w:rPr>
          <w:ins w:id="1058" w:author="Ubbarapu Blessie Aparanjitha" w:date="2017-03-07T21:18:00Z"/>
        </w:rPr>
      </w:pPr>
      <w:ins w:id="1059" w:author="Ubbarapu Blessie Aparanjitha" w:date="2017-03-07T21:18:00Z">
        <w:r w:rsidRPr="00890B82">
          <w:t>Right click on the Change Set you wish to Discard</w:t>
        </w:r>
      </w:ins>
    </w:p>
    <w:p w14:paraId="6439FB1B" w14:textId="2C7F4E1E" w:rsidR="00890B82" w:rsidRDefault="00890B82" w:rsidP="00C27E23">
      <w:pPr>
        <w:rPr>
          <w:ins w:id="1060" w:author="Ubbarapu Blessie Aparanjitha" w:date="2017-03-07T19:42:00Z"/>
        </w:rPr>
      </w:pPr>
      <w:ins w:id="1061" w:author="Ubbarapu Blessie Aparanjitha" w:date="2017-03-07T21:18:00Z">
        <w:r w:rsidRPr="00890B82">
          <w:t>Select ”Discard”</w:t>
        </w:r>
      </w:ins>
    </w:p>
    <w:p w14:paraId="7436A3C3" w14:textId="77777777" w:rsidR="00C27E23" w:rsidRDefault="00C27E23" w:rsidP="00C27E23">
      <w:pPr>
        <w:rPr>
          <w:ins w:id="1062" w:author="Ubbarapu Blessie Aparanjitha" w:date="2017-03-07T19:42:00Z"/>
        </w:rPr>
      </w:pPr>
      <w:ins w:id="1063" w:author="Ubbarapu Blessie Aparanjitha" w:date="2017-03-07T19:42:00Z">
        <w:r>
          <w:rPr>
            <w:noProof/>
          </w:rPr>
          <w:lastRenderedPageBreak/>
          <w:drawing>
            <wp:inline distT="0" distB="0" distL="0" distR="0" wp14:anchorId="551ED24C" wp14:editId="1A76916B">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1370"/>
                      </a:xfrm>
                      <a:prstGeom prst="rect">
                        <a:avLst/>
                      </a:prstGeom>
                    </pic:spPr>
                  </pic:pic>
                </a:graphicData>
              </a:graphic>
            </wp:inline>
          </w:drawing>
        </w:r>
      </w:ins>
    </w:p>
    <w:p w14:paraId="6F3573C9" w14:textId="2CF206AF" w:rsidR="00C27E23" w:rsidRDefault="00890B82" w:rsidP="00C27E23">
      <w:pPr>
        <w:rPr>
          <w:ins w:id="1064" w:author="Ubbarapu Blessie Aparanjitha" w:date="2017-03-07T21:18:00Z"/>
        </w:rPr>
      </w:pPr>
      <w:ins w:id="1065" w:author="Ubbarapu Blessie Aparanjitha" w:date="2017-03-07T21:18:00Z">
        <w:r w:rsidRPr="00890B82">
          <w:t>The Discarding Change Set Window will be displayed</w:t>
        </w:r>
      </w:ins>
    </w:p>
    <w:p w14:paraId="5BF72DEE" w14:textId="572749A2" w:rsidR="00890B82" w:rsidRDefault="00890B82" w:rsidP="00C27E23">
      <w:pPr>
        <w:rPr>
          <w:ins w:id="1066" w:author="Ubbarapu Blessie Aparanjitha" w:date="2017-03-07T19:42:00Z"/>
        </w:rPr>
      </w:pPr>
      <w:ins w:id="1067" w:author="Ubbarapu Blessie Aparanjitha" w:date="2017-03-07T21:18:00Z">
        <w:r w:rsidRPr="00890B82">
          <w:t>Select ”OK” to discard the change set</w:t>
        </w:r>
      </w:ins>
    </w:p>
    <w:p w14:paraId="70A7E146" w14:textId="77777777" w:rsidR="00C27E23" w:rsidRDefault="00C27E23" w:rsidP="00C27E23">
      <w:pPr>
        <w:rPr>
          <w:ins w:id="1068" w:author="Ubbarapu Blessie Aparanjitha" w:date="2017-03-07T19:42:00Z"/>
        </w:rPr>
      </w:pPr>
      <w:ins w:id="1069" w:author="Ubbarapu Blessie Aparanjitha" w:date="2017-03-07T19:42:00Z">
        <w:r>
          <w:rPr>
            <w:noProof/>
          </w:rPr>
          <w:drawing>
            <wp:inline distT="0" distB="0" distL="0" distR="0" wp14:anchorId="51B56740" wp14:editId="3746D0A0">
              <wp:extent cx="3924300" cy="1752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24300" cy="1752600"/>
                      </a:xfrm>
                      <a:prstGeom prst="rect">
                        <a:avLst/>
                      </a:prstGeom>
                    </pic:spPr>
                  </pic:pic>
                </a:graphicData>
              </a:graphic>
            </wp:inline>
          </w:drawing>
        </w:r>
      </w:ins>
    </w:p>
    <w:p w14:paraId="737A32FD" w14:textId="1A0411D9" w:rsidR="00C27E23" w:rsidRDefault="00C27E23" w:rsidP="00C27E23">
      <w:pPr>
        <w:rPr>
          <w:ins w:id="1070" w:author="Ubbarapu Blessie Aparanjitha" w:date="2017-03-07T21:22:00Z"/>
        </w:rPr>
      </w:pPr>
    </w:p>
    <w:p w14:paraId="292D5F8A" w14:textId="0963E8EF" w:rsidR="00035106" w:rsidRDefault="00035106" w:rsidP="00C27E23">
      <w:pPr>
        <w:rPr>
          <w:ins w:id="1071" w:author="Ubbarapu Blessie Aparanjitha" w:date="2017-03-07T21:22:00Z"/>
          <w:b/>
        </w:rPr>
      </w:pPr>
      <w:ins w:id="1072" w:author="Ubbarapu Blessie Aparanjitha" w:date="2017-03-07T21:22:00Z">
        <w:r>
          <w:rPr>
            <w:b/>
          </w:rPr>
          <w:t>Completing a Change Set:</w:t>
        </w:r>
      </w:ins>
    </w:p>
    <w:p w14:paraId="33C997B7" w14:textId="7C91A41D" w:rsidR="00035106" w:rsidRDefault="00035106" w:rsidP="00C27E23">
      <w:pPr>
        <w:rPr>
          <w:ins w:id="1073" w:author="Ubbarapu Blessie Aparanjitha" w:date="2017-03-07T21:23:00Z"/>
        </w:rPr>
      </w:pPr>
      <w:ins w:id="1074" w:author="Ubbarapu Blessie Aparanjitha" w:date="2017-03-07T21:22:00Z">
        <w:r w:rsidRPr="00035106">
          <w:rPr>
            <w:rPrChange w:id="1075" w:author="Ubbarapu Blessie Aparanjitha" w:date="2017-03-07T21:23:00Z">
              <w:rPr>
                <w:b/>
              </w:rPr>
            </w:rPrChange>
          </w:rPr>
          <w:t>After you make all the changes to the change set, you can mark it complete. A change set marked complete is no longer active. You can not add new changes or remove any changes from it.</w:t>
        </w:r>
      </w:ins>
    </w:p>
    <w:p w14:paraId="7A51E072" w14:textId="51439A96" w:rsidR="00035106" w:rsidRDefault="00035106" w:rsidP="00C27E23">
      <w:pPr>
        <w:rPr>
          <w:ins w:id="1076" w:author="Ubbarapu Blessie Aparanjitha" w:date="2017-03-07T21:23:00Z"/>
        </w:rPr>
      </w:pPr>
      <w:ins w:id="1077" w:author="Ubbarapu Blessie Aparanjitha" w:date="2017-03-07T21:23:00Z">
        <w:r w:rsidRPr="00035106">
          <w:t>Right click on the Change Set you wish to Complete</w:t>
        </w:r>
      </w:ins>
    </w:p>
    <w:p w14:paraId="298E443C" w14:textId="0D6161FD" w:rsidR="005C388B" w:rsidRPr="00035106" w:rsidRDefault="005C388B" w:rsidP="00C27E23">
      <w:pPr>
        <w:rPr>
          <w:ins w:id="1078" w:author="Ubbarapu Blessie Aparanjitha" w:date="2017-03-07T19:42:00Z"/>
          <w:rPrChange w:id="1079" w:author="Ubbarapu Blessie Aparanjitha" w:date="2017-03-07T21:23:00Z">
            <w:rPr>
              <w:ins w:id="1080" w:author="Ubbarapu Blessie Aparanjitha" w:date="2017-03-07T19:42:00Z"/>
            </w:rPr>
          </w:rPrChange>
        </w:rPr>
      </w:pPr>
      <w:ins w:id="1081" w:author="Ubbarapu Blessie Aparanjitha" w:date="2017-03-07T21:23:00Z">
        <w:r w:rsidRPr="005C388B">
          <w:t>Select ”Complete”</w:t>
        </w:r>
      </w:ins>
    </w:p>
    <w:p w14:paraId="3202F7CA" w14:textId="77777777" w:rsidR="00C27E23" w:rsidRDefault="00C27E23" w:rsidP="00C27E23">
      <w:pPr>
        <w:rPr>
          <w:ins w:id="1082" w:author="Ubbarapu Blessie Aparanjitha" w:date="2017-03-07T19:42:00Z"/>
        </w:rPr>
      </w:pPr>
    </w:p>
    <w:p w14:paraId="36E8DF2B" w14:textId="77777777" w:rsidR="00C27E23" w:rsidRDefault="00C27E23" w:rsidP="00C27E23">
      <w:pPr>
        <w:rPr>
          <w:ins w:id="1083" w:author="Ubbarapu Blessie Aparanjitha" w:date="2017-03-07T19:42:00Z"/>
        </w:rPr>
      </w:pPr>
    </w:p>
    <w:p w14:paraId="1EC645D9" w14:textId="6C4C9A5B" w:rsidR="00C27E23" w:rsidRDefault="00C27E23" w:rsidP="00C27E23">
      <w:pPr>
        <w:rPr>
          <w:ins w:id="1084" w:author="Ubbarapu Blessie Aparanjitha" w:date="2017-03-07T21:23:00Z"/>
        </w:rPr>
      </w:pPr>
      <w:ins w:id="1085" w:author="Ubbarapu Blessie Aparanjitha" w:date="2017-03-07T19:42:00Z">
        <w:r>
          <w:rPr>
            <w:noProof/>
          </w:rPr>
          <w:lastRenderedPageBreak/>
          <w:drawing>
            <wp:inline distT="0" distB="0" distL="0" distR="0" wp14:anchorId="32BE63D1" wp14:editId="4D080CA9">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ins>
    </w:p>
    <w:p w14:paraId="51CA7C02" w14:textId="0A9C48D5" w:rsidR="005C388B" w:rsidRDefault="005C388B" w:rsidP="00C27E23">
      <w:pPr>
        <w:rPr>
          <w:ins w:id="1086" w:author="Ubbarapu Blessie Aparanjitha" w:date="2017-03-07T19:42:00Z"/>
        </w:rPr>
      </w:pPr>
      <w:ins w:id="1087" w:author="Ubbarapu Blessie Aparanjitha" w:date="2017-03-07T21:23:00Z">
        <w:r>
          <w:t>The Change Set will be marked as Complete.</w:t>
        </w:r>
      </w:ins>
    </w:p>
    <w:p w14:paraId="3772456A" w14:textId="77777777" w:rsidR="00C27E23" w:rsidRDefault="00C27E23" w:rsidP="00C27E23">
      <w:pPr>
        <w:rPr>
          <w:ins w:id="1088" w:author="Ubbarapu Blessie Aparanjitha" w:date="2017-03-07T19:42:00Z"/>
        </w:rPr>
      </w:pPr>
      <w:ins w:id="1089" w:author="Ubbarapu Blessie Aparanjitha" w:date="2017-03-07T19:42:00Z">
        <w:r>
          <w:rPr>
            <w:noProof/>
          </w:rPr>
          <w:drawing>
            <wp:inline distT="0" distB="0" distL="0" distR="0" wp14:anchorId="48DA9107" wp14:editId="03FA8706">
              <wp:extent cx="5753100" cy="12477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3100" cy="1247775"/>
                      </a:xfrm>
                      <a:prstGeom prst="rect">
                        <a:avLst/>
                      </a:prstGeom>
                    </pic:spPr>
                  </pic:pic>
                </a:graphicData>
              </a:graphic>
            </wp:inline>
          </w:drawing>
        </w:r>
      </w:ins>
    </w:p>
    <w:p w14:paraId="35DDB419" w14:textId="4600D895" w:rsidR="00C27E23" w:rsidRDefault="005C388B" w:rsidP="00C27E23">
      <w:pPr>
        <w:rPr>
          <w:ins w:id="1090" w:author="Ubbarapu Blessie Aparanjitha" w:date="2017-03-07T21:23:00Z"/>
          <w:b/>
        </w:rPr>
      </w:pPr>
      <w:ins w:id="1091" w:author="Ubbarapu Blessie Aparanjitha" w:date="2017-03-07T21:23:00Z">
        <w:r>
          <w:rPr>
            <w:b/>
          </w:rPr>
          <w:t>Reversing a Change Set:</w:t>
        </w:r>
      </w:ins>
    </w:p>
    <w:p w14:paraId="2981B1CF" w14:textId="3166F795" w:rsidR="005C388B" w:rsidRDefault="005C388B" w:rsidP="00C27E23">
      <w:pPr>
        <w:rPr>
          <w:ins w:id="1092" w:author="Ubbarapu Blessie Aparanjitha" w:date="2017-03-07T21:24:00Z"/>
          <w:b/>
        </w:rPr>
      </w:pPr>
      <w:ins w:id="1093" w:author="Ubbarapu Blessie Aparanjitha" w:date="2017-03-07T21:24:00Z">
        <w:r w:rsidRPr="005C388B">
          <w:rPr>
            <w:rPrChange w:id="1094" w:author="Ubbarapu Blessie Aparanjitha" w:date="2017-03-07T21:24:00Z">
              <w:rPr>
                <w:b/>
              </w:rPr>
            </w:rPrChange>
          </w:rPr>
          <w:t>Reversing  a change set removes the changes captured in a change set. The reverse operation on a change set creates a patch. When you merge the patch into your workspace, the changes made to the selected change set are removed and a new change set is created. You can now deliver this change set to reverse the changes in the workspace flow target</w:t>
        </w:r>
        <w:r>
          <w:rPr>
            <w:b/>
          </w:rPr>
          <w:t>.</w:t>
        </w:r>
      </w:ins>
    </w:p>
    <w:p w14:paraId="5634D51D" w14:textId="7D9B8040" w:rsidR="005C388B" w:rsidRDefault="005C388B" w:rsidP="00C27E23">
      <w:pPr>
        <w:rPr>
          <w:ins w:id="1095" w:author="Ubbarapu Blessie Aparanjitha" w:date="2017-03-07T21:24:00Z"/>
        </w:rPr>
      </w:pPr>
      <w:ins w:id="1096" w:author="Ubbarapu Blessie Aparanjitha" w:date="2017-03-07T21:24:00Z">
        <w:r w:rsidRPr="005C388B">
          <w:rPr>
            <w:rPrChange w:id="1097" w:author="Ubbarapu Blessie Aparanjitha" w:date="2017-03-07T21:24:00Z">
              <w:rPr>
                <w:b/>
              </w:rPr>
            </w:rPrChange>
          </w:rPr>
          <w:t>Right click on the Component containing the change set you wish to reverse</w:t>
        </w:r>
      </w:ins>
    </w:p>
    <w:p w14:paraId="51941F18" w14:textId="6AFDDEE8" w:rsidR="005C388B" w:rsidRPr="005C388B" w:rsidRDefault="005C388B" w:rsidP="00C27E23">
      <w:pPr>
        <w:rPr>
          <w:ins w:id="1098" w:author="Ubbarapu Blessie Aparanjitha" w:date="2017-03-07T19:42:00Z"/>
          <w:rPrChange w:id="1099" w:author="Ubbarapu Blessie Aparanjitha" w:date="2017-03-07T21:24:00Z">
            <w:rPr>
              <w:ins w:id="1100" w:author="Ubbarapu Blessie Aparanjitha" w:date="2017-03-07T19:42:00Z"/>
            </w:rPr>
          </w:rPrChange>
        </w:rPr>
      </w:pPr>
      <w:ins w:id="1101" w:author="Ubbarapu Blessie Aparanjitha" w:date="2017-03-07T21:24:00Z">
        <w:r w:rsidRPr="005C388B">
          <w:t>Select</w:t>
        </w:r>
        <w:r>
          <w:t xml:space="preserve"> </w:t>
        </w:r>
        <w:r>
          <w:rPr>
            <w:b/>
          </w:rPr>
          <w:t>Show&gt;History</w:t>
        </w:r>
      </w:ins>
    </w:p>
    <w:p w14:paraId="1552EC97" w14:textId="77777777" w:rsidR="00C27E23" w:rsidRDefault="00C27E23" w:rsidP="00C27E23">
      <w:pPr>
        <w:rPr>
          <w:ins w:id="1102" w:author="Ubbarapu Blessie Aparanjitha" w:date="2017-03-07T19:42:00Z"/>
        </w:rPr>
      </w:pPr>
      <w:ins w:id="1103" w:author="Ubbarapu Blessie Aparanjitha" w:date="2017-03-07T19:42:00Z">
        <w:r>
          <w:rPr>
            <w:noProof/>
          </w:rPr>
          <w:lastRenderedPageBreak/>
          <w:drawing>
            <wp:inline distT="0" distB="0" distL="0" distR="0" wp14:anchorId="3D1A9D9D" wp14:editId="411D5EDC">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1370"/>
                      </a:xfrm>
                      <a:prstGeom prst="rect">
                        <a:avLst/>
                      </a:prstGeom>
                    </pic:spPr>
                  </pic:pic>
                </a:graphicData>
              </a:graphic>
            </wp:inline>
          </w:drawing>
        </w:r>
      </w:ins>
    </w:p>
    <w:p w14:paraId="294B179A" w14:textId="1ED6B5EF" w:rsidR="00C27E23" w:rsidRPr="005C388B" w:rsidRDefault="005C388B" w:rsidP="00C27E23">
      <w:pPr>
        <w:rPr>
          <w:ins w:id="1104" w:author="Ubbarapu Blessie Aparanjitha" w:date="2017-03-07T19:42:00Z"/>
          <w:rPrChange w:id="1105" w:author="Ubbarapu Blessie Aparanjitha" w:date="2017-03-07T21:25:00Z">
            <w:rPr>
              <w:ins w:id="1106" w:author="Ubbarapu Blessie Aparanjitha" w:date="2017-03-07T19:42:00Z"/>
            </w:rPr>
          </w:rPrChange>
        </w:rPr>
      </w:pPr>
      <w:ins w:id="1107" w:author="Ubbarapu Blessie Aparanjitha" w:date="2017-03-07T21:25:00Z">
        <w:r w:rsidRPr="005C388B">
          <w:t>Right click on the change set you wish to reverse</w:t>
        </w:r>
        <w:r>
          <w:t xml:space="preserve"> and select </w:t>
        </w:r>
        <w:r>
          <w:rPr>
            <w:b/>
          </w:rPr>
          <w:t>Reverse.</w:t>
        </w:r>
      </w:ins>
    </w:p>
    <w:p w14:paraId="40D53202" w14:textId="77777777" w:rsidR="00C27E23" w:rsidRDefault="00C27E23" w:rsidP="00C27E23">
      <w:pPr>
        <w:rPr>
          <w:ins w:id="1108" w:author="Ubbarapu Blessie Aparanjitha" w:date="2017-03-07T19:42:00Z"/>
        </w:rPr>
      </w:pPr>
      <w:ins w:id="1109" w:author="Ubbarapu Blessie Aparanjitha" w:date="2017-03-07T19:42:00Z">
        <w:r>
          <w:rPr>
            <w:noProof/>
          </w:rPr>
          <w:drawing>
            <wp:inline distT="0" distB="0" distL="0" distR="0" wp14:anchorId="1ECCFB0F" wp14:editId="38C83FD2">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1370"/>
                      </a:xfrm>
                      <a:prstGeom prst="rect">
                        <a:avLst/>
                      </a:prstGeom>
                    </pic:spPr>
                  </pic:pic>
                </a:graphicData>
              </a:graphic>
            </wp:inline>
          </w:drawing>
        </w:r>
      </w:ins>
    </w:p>
    <w:p w14:paraId="4DEC4002" w14:textId="7D16655B" w:rsidR="00C27E23" w:rsidRDefault="005C388B" w:rsidP="00C27E23">
      <w:pPr>
        <w:rPr>
          <w:ins w:id="1110" w:author="Ubbarapu Blessie Aparanjitha" w:date="2017-03-07T19:42:00Z"/>
        </w:rPr>
      </w:pPr>
      <w:ins w:id="1111" w:author="Ubbarapu Blessie Aparanjitha" w:date="2017-03-07T21:25:00Z">
        <w:r w:rsidRPr="005C388B">
          <w:t>The “Patch Added to Pending Changes” window will be displayed.  Press “OK”</w:t>
        </w:r>
      </w:ins>
    </w:p>
    <w:p w14:paraId="7B6058ED" w14:textId="77777777" w:rsidR="00C27E23" w:rsidRDefault="00C27E23" w:rsidP="00C27E23">
      <w:pPr>
        <w:rPr>
          <w:ins w:id="1112" w:author="Ubbarapu Blessie Aparanjitha" w:date="2017-03-07T19:42:00Z"/>
        </w:rPr>
      </w:pPr>
      <w:ins w:id="1113" w:author="Ubbarapu Blessie Aparanjitha" w:date="2017-03-07T19:42:00Z">
        <w:r>
          <w:rPr>
            <w:noProof/>
          </w:rPr>
          <w:lastRenderedPageBreak/>
          <w:drawing>
            <wp:inline distT="0" distB="0" distL="0" distR="0" wp14:anchorId="75453F2A" wp14:editId="7C953354">
              <wp:extent cx="4933950" cy="19526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33950" cy="1952625"/>
                      </a:xfrm>
                      <a:prstGeom prst="rect">
                        <a:avLst/>
                      </a:prstGeom>
                    </pic:spPr>
                  </pic:pic>
                </a:graphicData>
              </a:graphic>
            </wp:inline>
          </w:drawing>
        </w:r>
      </w:ins>
    </w:p>
    <w:p w14:paraId="3A4071E3" w14:textId="1BDD777F" w:rsidR="00C27E23" w:rsidRDefault="005C388B" w:rsidP="00C27E23">
      <w:pPr>
        <w:rPr>
          <w:ins w:id="1114" w:author="Ubbarapu Blessie Aparanjitha" w:date="2017-03-07T19:42:00Z"/>
        </w:rPr>
      </w:pPr>
      <w:ins w:id="1115" w:author="Ubbarapu Blessie Aparanjitha" w:date="2017-03-07T21:26:00Z">
        <w:r w:rsidRPr="005C388B">
          <w:rPr>
            <w:b/>
            <w:rPrChange w:id="1116" w:author="Ubbarapu Blessie Aparanjitha" w:date="2017-03-07T21:26:00Z">
              <w:rPr/>
            </w:rPrChange>
          </w:rPr>
          <w:t>Note</w:t>
        </w:r>
        <w:r w:rsidRPr="005C388B">
          <w:t>: You should complete or suspend any open change sets before merging</w:t>
        </w:r>
      </w:ins>
    </w:p>
    <w:p w14:paraId="5CDA665E" w14:textId="66F5E1B8" w:rsidR="00C27E23" w:rsidRDefault="00C27E23" w:rsidP="00C27E23">
      <w:pPr>
        <w:rPr>
          <w:ins w:id="1117" w:author="Ubbarapu Blessie Aparanjitha" w:date="2017-03-07T19:42:00Z"/>
        </w:rPr>
      </w:pPr>
      <w:ins w:id="1118" w:author="Ubbarapu Blessie Aparanjitha" w:date="2017-03-07T19:42:00Z">
        <w:r>
          <w:rPr>
            <w:noProof/>
          </w:rPr>
          <w:drawing>
            <wp:inline distT="0" distB="0" distL="0" distR="0" wp14:anchorId="02DF0E23" wp14:editId="422E087E">
              <wp:extent cx="5943600" cy="15608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560830"/>
                      </a:xfrm>
                      <a:prstGeom prst="rect">
                        <a:avLst/>
                      </a:prstGeom>
                    </pic:spPr>
                  </pic:pic>
                </a:graphicData>
              </a:graphic>
            </wp:inline>
          </w:drawing>
        </w:r>
      </w:ins>
    </w:p>
    <w:p w14:paraId="41961E48" w14:textId="77777777" w:rsidR="00C27E23" w:rsidRDefault="00C27E23" w:rsidP="00C27E23">
      <w:pPr>
        <w:rPr>
          <w:ins w:id="1119" w:author="Ubbarapu Blessie Aparanjitha" w:date="2017-03-07T19:42:00Z"/>
        </w:rPr>
      </w:pPr>
      <w:ins w:id="1120" w:author="Ubbarapu Blessie Aparanjitha" w:date="2017-03-07T19:42:00Z">
        <w:r>
          <w:rPr>
            <w:noProof/>
          </w:rPr>
          <w:drawing>
            <wp:inline distT="0" distB="0" distL="0" distR="0" wp14:anchorId="7B0890F4" wp14:editId="12ADE6EA">
              <wp:extent cx="4933950" cy="13430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33950" cy="1343025"/>
                      </a:xfrm>
                      <a:prstGeom prst="rect">
                        <a:avLst/>
                      </a:prstGeom>
                    </pic:spPr>
                  </pic:pic>
                </a:graphicData>
              </a:graphic>
            </wp:inline>
          </w:drawing>
        </w:r>
      </w:ins>
    </w:p>
    <w:p w14:paraId="2A6C0865" w14:textId="2415F770" w:rsidR="00C27E23" w:rsidRDefault="005C388B" w:rsidP="00C27E23">
      <w:pPr>
        <w:rPr>
          <w:ins w:id="1121" w:author="Ubbarapu Blessie Aparanjitha" w:date="2017-03-07T21:27:00Z"/>
        </w:rPr>
      </w:pPr>
      <w:ins w:id="1122" w:author="Ubbarapu Blessie Aparanjitha" w:date="2017-03-07T19:42:00Z">
        <w:r>
          <w:t xml:space="preserve">Click on </w:t>
        </w:r>
      </w:ins>
      <w:ins w:id="1123" w:author="Ubbarapu Blessie Aparanjitha" w:date="2017-03-07T21:27:00Z">
        <w:r>
          <w:rPr>
            <w:b/>
          </w:rPr>
          <w:t xml:space="preserve">OK </w:t>
        </w:r>
        <w:r>
          <w:t>to merge the changes into your Sandbox.</w:t>
        </w:r>
      </w:ins>
    </w:p>
    <w:p w14:paraId="79C23A28" w14:textId="4F1A4220" w:rsidR="005C388B" w:rsidRDefault="005C388B" w:rsidP="00C27E23">
      <w:pPr>
        <w:rPr>
          <w:ins w:id="1124" w:author="Ubbarapu Blessie Aparanjitha" w:date="2017-03-07T21:28:00Z"/>
        </w:rPr>
      </w:pPr>
      <w:ins w:id="1125" w:author="Ubbarapu Blessie Aparanjitha" w:date="2017-03-07T21:28:00Z">
        <w:r w:rsidRPr="005C388B">
          <w:t>Finally you will need to Check-in and deliver the change set the merge has created</w:t>
        </w:r>
      </w:ins>
    </w:p>
    <w:p w14:paraId="3D67ACA7" w14:textId="7C0F5A60" w:rsidR="005C388B" w:rsidRDefault="005C388B" w:rsidP="00C27E23">
      <w:pPr>
        <w:rPr>
          <w:ins w:id="1126" w:author="Ubbarapu Blessie Aparanjitha" w:date="2017-03-07T21:28:00Z"/>
        </w:rPr>
      </w:pPr>
    </w:p>
    <w:p w14:paraId="740B1FA4" w14:textId="04E071C4" w:rsidR="005C388B" w:rsidRDefault="005C388B" w:rsidP="00C27E23">
      <w:pPr>
        <w:rPr>
          <w:ins w:id="1127" w:author="Ubbarapu Blessie Aparanjitha" w:date="2017-03-07T21:28:00Z"/>
          <w:b/>
          <w:bCs/>
        </w:rPr>
      </w:pPr>
      <w:ins w:id="1128" w:author="Ubbarapu Blessie Aparanjitha" w:date="2017-03-07T21:28:00Z">
        <w:r w:rsidRPr="005C388B">
          <w:rPr>
            <w:b/>
            <w:bCs/>
          </w:rPr>
          <w:t>Conflicts and Merging</w:t>
        </w:r>
      </w:ins>
    </w:p>
    <w:p w14:paraId="317922FA" w14:textId="6AC23F60" w:rsidR="005C388B" w:rsidRDefault="005C388B" w:rsidP="00C27E23">
      <w:pPr>
        <w:rPr>
          <w:ins w:id="1129" w:author="Ubbarapu Blessie Aparanjitha" w:date="2017-03-07T21:29:00Z"/>
        </w:rPr>
      </w:pPr>
      <w:ins w:id="1130" w:author="Ubbarapu Blessie Aparanjitha" w:date="2017-03-07T21:28:00Z">
        <w:r w:rsidRPr="005C388B">
          <w:t>Conflicts  arise when two or more team members modify the same file or folder. Conflicts can also arise when you suspend a change set, modify a file it contains, and then resume the change set.</w:t>
        </w:r>
      </w:ins>
    </w:p>
    <w:p w14:paraId="39064302" w14:textId="27A207B5" w:rsidR="005C388B" w:rsidRPr="005C388B" w:rsidRDefault="005C388B" w:rsidP="00C27E23">
      <w:pPr>
        <w:rPr>
          <w:ins w:id="1131" w:author="Ubbarapu Blessie Aparanjitha" w:date="2017-03-07T19:42:00Z"/>
          <w:rPrChange w:id="1132" w:author="Ubbarapu Blessie Aparanjitha" w:date="2017-03-07T21:27:00Z">
            <w:rPr>
              <w:ins w:id="1133" w:author="Ubbarapu Blessie Aparanjitha" w:date="2017-03-07T19:42:00Z"/>
            </w:rPr>
          </w:rPrChange>
        </w:rPr>
      </w:pPr>
      <w:ins w:id="1134" w:author="Ubbarapu Blessie Aparanjitha" w:date="2017-03-07T21:29:00Z">
        <w:r w:rsidRPr="005C388B">
          <w:t xml:space="preserve">In this </w:t>
        </w:r>
        <w:r>
          <w:t>case,</w:t>
        </w:r>
        <w:r w:rsidRPr="005C388B">
          <w:t xml:space="preserve"> you have accepted a change set that has caused a conflict. The conflict is displayed in the “Pending Changes” view</w:t>
        </w:r>
        <w:r>
          <w:t>.</w:t>
        </w:r>
      </w:ins>
    </w:p>
    <w:p w14:paraId="60FFDA0B" w14:textId="77777777" w:rsidR="00CE507B" w:rsidRPr="00CE507B" w:rsidRDefault="00CE507B" w:rsidP="00CE507B">
      <w:pPr>
        <w:rPr>
          <w:ins w:id="1135" w:author="Ubbarapu Blessie Aparanjitha" w:date="2017-03-07T21:31:00Z"/>
          <w:rPrChange w:id="1136" w:author="Ubbarapu Blessie Aparanjitha" w:date="2017-03-07T21:32:00Z">
            <w:rPr>
              <w:ins w:id="1137" w:author="Ubbarapu Blessie Aparanjitha" w:date="2017-03-07T21:31:00Z"/>
            </w:rPr>
          </w:rPrChange>
        </w:rPr>
      </w:pPr>
      <w:ins w:id="1138" w:author="Ubbarapu Blessie Aparanjitha" w:date="2017-03-07T21:31:00Z">
        <w:r w:rsidRPr="00CE507B">
          <w:rPr>
            <w:rPrChange w:id="1139" w:author="Ubbarapu Blessie Aparanjitha" w:date="2017-03-07T21:32:00Z">
              <w:rPr/>
            </w:rPrChange>
          </w:rPr>
          <w:drawing>
            <wp:inline distT="0" distB="0" distL="0" distR="0" wp14:anchorId="7F199574" wp14:editId="73656E02">
              <wp:extent cx="441807" cy="379378"/>
              <wp:effectExtent l="0" t="0" r="0" b="0"/>
              <wp:docPr id="450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1" name="Picture 6"/>
                      <pic:cNvPicPr>
                        <a:picLocks noChangeAspect="1" noChangeArrowheads="1"/>
                      </pic:cNvPicPr>
                    </pic:nvPicPr>
                    <pic:blipFill>
                      <a:blip r:embed="rId111"/>
                      <a:srcRect/>
                      <a:stretch>
                        <a:fillRect/>
                      </a:stretch>
                    </pic:blipFill>
                    <pic:spPr bwMode="auto">
                      <a:xfrm>
                        <a:off x="0" y="0"/>
                        <a:ext cx="466827" cy="400863"/>
                      </a:xfrm>
                      <a:prstGeom prst="rect">
                        <a:avLst/>
                      </a:prstGeom>
                      <a:noFill/>
                      <a:ln w="12700" algn="ctr">
                        <a:noFill/>
                        <a:miter lim="800000"/>
                        <a:headEnd/>
                        <a:tailEnd/>
                      </a:ln>
                    </pic:spPr>
                  </pic:pic>
                </a:graphicData>
              </a:graphic>
            </wp:inline>
          </w:drawing>
        </w:r>
        <w:r w:rsidRPr="00CE507B">
          <w:rPr>
            <w:rPrChange w:id="1140" w:author="Ubbarapu Blessie Aparanjitha" w:date="2017-03-07T21:32:00Z">
              <w:rPr/>
            </w:rPrChange>
          </w:rPr>
          <w:t xml:space="preserve">   </w:t>
        </w:r>
        <w:r w:rsidRPr="00CE507B">
          <w:rPr>
            <w:bCs/>
            <w:lang w:val="en-GB"/>
            <w:rPrChange w:id="1141" w:author="Ubbarapu Blessie Aparanjitha" w:date="2017-03-07T21:32:00Z">
              <w:rPr>
                <w:b/>
                <w:bCs/>
                <w:lang w:val="en-GB"/>
              </w:rPr>
            </w:rPrChange>
          </w:rPr>
          <w:t>In Rational Team Concert this icon indicates a conflict</w:t>
        </w:r>
      </w:ins>
    </w:p>
    <w:p w14:paraId="0D8AE0F0" w14:textId="3776FE42" w:rsidR="00C27E23" w:rsidRDefault="00C27E23" w:rsidP="00C27E23">
      <w:pPr>
        <w:rPr>
          <w:ins w:id="1142" w:author="Ubbarapu Blessie Aparanjitha" w:date="2017-03-07T19:42:00Z"/>
        </w:rPr>
      </w:pPr>
    </w:p>
    <w:p w14:paraId="23E40D4A" w14:textId="77777777" w:rsidR="00C27E23" w:rsidRDefault="00C27E23" w:rsidP="00C27E23">
      <w:pPr>
        <w:rPr>
          <w:ins w:id="1143" w:author="Ubbarapu Blessie Aparanjitha" w:date="2017-03-07T19:42:00Z"/>
        </w:rPr>
      </w:pPr>
      <w:ins w:id="1144" w:author="Ubbarapu Blessie Aparanjitha" w:date="2017-03-07T19:42:00Z">
        <w:r>
          <w:rPr>
            <w:noProof/>
          </w:rPr>
          <w:lastRenderedPageBreak/>
          <w:drawing>
            <wp:inline distT="0" distB="0" distL="0" distR="0" wp14:anchorId="348065AB" wp14:editId="3CC90F9D">
              <wp:extent cx="5943600" cy="2331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331720"/>
                      </a:xfrm>
                      <a:prstGeom prst="rect">
                        <a:avLst/>
                      </a:prstGeom>
                    </pic:spPr>
                  </pic:pic>
                </a:graphicData>
              </a:graphic>
            </wp:inline>
          </w:drawing>
        </w:r>
      </w:ins>
    </w:p>
    <w:p w14:paraId="7EDE88E6" w14:textId="77777777" w:rsidR="00C27E23" w:rsidRDefault="00C27E23" w:rsidP="00C27E23">
      <w:pPr>
        <w:rPr>
          <w:ins w:id="1145" w:author="Ubbarapu Blessie Aparanjitha" w:date="2017-03-07T19:42:00Z"/>
        </w:rPr>
      </w:pPr>
    </w:p>
    <w:p w14:paraId="3A36E886" w14:textId="303E981C" w:rsidR="00C27E23" w:rsidRDefault="00CE507B" w:rsidP="00C27E23">
      <w:pPr>
        <w:rPr>
          <w:ins w:id="1146" w:author="Ubbarapu Blessie Aparanjitha" w:date="2017-03-07T21:32:00Z"/>
        </w:rPr>
      </w:pPr>
      <w:ins w:id="1147" w:author="Ubbarapu Blessie Aparanjitha" w:date="2017-03-07T21:32:00Z">
        <w:r w:rsidRPr="00CE507B">
          <w:t>The first step is to open one of the conflicting files</w:t>
        </w:r>
      </w:ins>
    </w:p>
    <w:p w14:paraId="6C5E340C" w14:textId="332E70AC" w:rsidR="00CE507B" w:rsidRDefault="00CE507B" w:rsidP="00C27E23">
      <w:pPr>
        <w:rPr>
          <w:ins w:id="1148" w:author="Ubbarapu Blessie Aparanjitha" w:date="2017-03-07T21:32:00Z"/>
        </w:rPr>
      </w:pPr>
      <w:ins w:id="1149" w:author="Ubbarapu Blessie Aparanjitha" w:date="2017-03-07T21:32:00Z">
        <w:r w:rsidRPr="00CE507B">
          <w:t>Right click on one of the conflicting files</w:t>
        </w:r>
      </w:ins>
    </w:p>
    <w:p w14:paraId="17A532CE" w14:textId="70708924" w:rsidR="00CE507B" w:rsidRDefault="00CE507B" w:rsidP="00C27E23">
      <w:pPr>
        <w:rPr>
          <w:ins w:id="1150" w:author="Ubbarapu Blessie Aparanjitha" w:date="2017-03-07T19:42:00Z"/>
        </w:rPr>
      </w:pPr>
      <w:ins w:id="1151" w:author="Ubbarapu Blessie Aparanjitha" w:date="2017-03-07T21:32:00Z">
        <w:r w:rsidRPr="00CE507B">
          <w:t>Select ”Open in Compare Editor”</w:t>
        </w:r>
      </w:ins>
    </w:p>
    <w:p w14:paraId="67833804" w14:textId="77777777" w:rsidR="00C27E23" w:rsidRDefault="00C27E23" w:rsidP="00C27E23">
      <w:pPr>
        <w:rPr>
          <w:ins w:id="1152" w:author="Ubbarapu Blessie Aparanjitha" w:date="2017-03-07T19:42:00Z"/>
        </w:rPr>
      </w:pPr>
      <w:ins w:id="1153" w:author="Ubbarapu Blessie Aparanjitha" w:date="2017-03-07T19:42:00Z">
        <w:r>
          <w:rPr>
            <w:noProof/>
          </w:rPr>
          <w:drawing>
            <wp:inline distT="0" distB="0" distL="0" distR="0" wp14:anchorId="0868C03F" wp14:editId="35A3EBEE">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1370"/>
                      </a:xfrm>
                      <a:prstGeom prst="rect">
                        <a:avLst/>
                      </a:prstGeom>
                    </pic:spPr>
                  </pic:pic>
                </a:graphicData>
              </a:graphic>
            </wp:inline>
          </w:drawing>
        </w:r>
      </w:ins>
    </w:p>
    <w:p w14:paraId="3008DB67" w14:textId="10243195" w:rsidR="00C27E23" w:rsidRDefault="00CE507B" w:rsidP="00C27E23">
      <w:pPr>
        <w:rPr>
          <w:ins w:id="1154" w:author="Ubbarapu Blessie Aparanjitha" w:date="2017-03-07T21:34:00Z"/>
        </w:rPr>
      </w:pPr>
      <w:ins w:id="1155" w:author="Ubbarapu Blessie Aparanjitha" w:date="2017-03-07T21:33:00Z">
        <w:r w:rsidRPr="00CE507B">
          <w:t>The Compare Editor will then open. The compare editor is based on the Eclipse compare editor</w:t>
        </w:r>
      </w:ins>
    </w:p>
    <w:p w14:paraId="578ECBC3" w14:textId="11E7E96E" w:rsidR="00FB0FF0" w:rsidRDefault="00FB0FF0" w:rsidP="00C27E23">
      <w:pPr>
        <w:rPr>
          <w:ins w:id="1156" w:author="Ubbarapu Blessie Aparanjitha" w:date="2017-03-07T21:34:00Z"/>
        </w:rPr>
      </w:pPr>
    </w:p>
    <w:p w14:paraId="1BD84028" w14:textId="77777777" w:rsidR="00FB0FF0" w:rsidRPr="00FB0FF0" w:rsidRDefault="00FB0FF0" w:rsidP="00FB0FF0">
      <w:pPr>
        <w:rPr>
          <w:ins w:id="1157" w:author="Ubbarapu Blessie Aparanjitha" w:date="2017-03-07T21:34:00Z"/>
        </w:rPr>
      </w:pPr>
      <w:ins w:id="1158" w:author="Ubbarapu Blessie Aparanjitha" w:date="2017-03-07T21:34:00Z">
        <w:r w:rsidRPr="00FB0FF0">
          <w:rPr>
            <w:b/>
            <w:bCs/>
            <w:lang w:val="en-GB"/>
          </w:rPr>
          <w:t>Editor Navigation Buttons</w:t>
        </w:r>
      </w:ins>
    </w:p>
    <w:p w14:paraId="08F2D544" w14:textId="3B5B165F" w:rsidR="00FB0FF0" w:rsidRDefault="00FB0FF0" w:rsidP="00C27E23">
      <w:pPr>
        <w:rPr>
          <w:ins w:id="1159" w:author="Ubbarapu Blessie Aparanjitha" w:date="2017-03-07T21:35:00Z"/>
        </w:rPr>
      </w:pPr>
      <w:ins w:id="1160" w:author="Ubbarapu Blessie Aparanjitha" w:date="2017-03-07T21:35:00Z">
        <w:r w:rsidRPr="00FB0FF0">
          <w:drawing>
            <wp:inline distT="0" distB="0" distL="0" distR="0" wp14:anchorId="0563A4E1" wp14:editId="5AB8ECEE">
              <wp:extent cx="1343025" cy="509587"/>
              <wp:effectExtent l="0" t="0" r="0" b="5080"/>
              <wp:docPr id="460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7" name="Picture 8"/>
                      <pic:cNvPicPr>
                        <a:picLocks noChangeAspect="1" noChangeArrowheads="1"/>
                      </pic:cNvPicPr>
                    </pic:nvPicPr>
                    <pic:blipFill>
                      <a:blip r:embed="rId114"/>
                      <a:srcRect/>
                      <a:stretch>
                        <a:fillRect/>
                      </a:stretch>
                    </pic:blipFill>
                    <pic:spPr bwMode="auto">
                      <a:xfrm>
                        <a:off x="0" y="0"/>
                        <a:ext cx="1343025" cy="509587"/>
                      </a:xfrm>
                      <a:prstGeom prst="rect">
                        <a:avLst/>
                      </a:prstGeom>
                      <a:noFill/>
                      <a:ln w="9525">
                        <a:noFill/>
                        <a:miter lim="800000"/>
                        <a:headEnd/>
                        <a:tailEnd/>
                      </a:ln>
                    </pic:spPr>
                  </pic:pic>
                </a:graphicData>
              </a:graphic>
            </wp:inline>
          </w:drawing>
        </w:r>
        <w:r>
          <w:t xml:space="preserve">  </w:t>
        </w:r>
        <w:r>
          <w:tab/>
        </w:r>
      </w:ins>
      <w:ins w:id="1161" w:author="Ubbarapu Blessie Aparanjitha" w:date="2017-03-07T21:37:00Z">
        <w:r>
          <w:tab/>
        </w:r>
      </w:ins>
      <w:ins w:id="1162" w:author="Ubbarapu Blessie Aparanjitha" w:date="2017-03-07T21:35:00Z">
        <w:r>
          <w:t>Copy All from Left to Right</w:t>
        </w:r>
      </w:ins>
    </w:p>
    <w:p w14:paraId="32FC09BD" w14:textId="065DF96B" w:rsidR="00FB0FF0" w:rsidRDefault="00FB0FF0" w:rsidP="00C27E23">
      <w:pPr>
        <w:rPr>
          <w:ins w:id="1163" w:author="Ubbarapu Blessie Aparanjitha" w:date="2017-03-07T21:35:00Z"/>
        </w:rPr>
      </w:pPr>
    </w:p>
    <w:p w14:paraId="5E36353E" w14:textId="0A5FDCD6" w:rsidR="00FB0FF0" w:rsidRDefault="00FB0FF0" w:rsidP="00C27E23">
      <w:pPr>
        <w:rPr>
          <w:ins w:id="1164" w:author="Ubbarapu Blessie Aparanjitha" w:date="2017-03-07T21:35:00Z"/>
        </w:rPr>
      </w:pPr>
      <w:ins w:id="1165" w:author="Ubbarapu Blessie Aparanjitha" w:date="2017-03-07T21:35:00Z">
        <w:r w:rsidRPr="00FB0FF0">
          <w:drawing>
            <wp:inline distT="0" distB="0" distL="0" distR="0" wp14:anchorId="68ADEE72" wp14:editId="73A1816C">
              <wp:extent cx="1971675" cy="555625"/>
              <wp:effectExtent l="0" t="0" r="9525" b="0"/>
              <wp:docPr id="460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8" name="Picture 9"/>
                      <pic:cNvPicPr>
                        <a:picLocks noChangeAspect="1" noChangeArrowheads="1"/>
                      </pic:cNvPicPr>
                    </pic:nvPicPr>
                    <pic:blipFill>
                      <a:blip r:embed="rId115"/>
                      <a:srcRect/>
                      <a:stretch>
                        <a:fillRect/>
                      </a:stretch>
                    </pic:blipFill>
                    <pic:spPr bwMode="auto">
                      <a:xfrm>
                        <a:off x="0" y="0"/>
                        <a:ext cx="1971675" cy="555625"/>
                      </a:xfrm>
                      <a:prstGeom prst="rect">
                        <a:avLst/>
                      </a:prstGeom>
                      <a:noFill/>
                      <a:ln w="9525">
                        <a:noFill/>
                        <a:miter lim="800000"/>
                        <a:headEnd/>
                        <a:tailEnd/>
                      </a:ln>
                    </pic:spPr>
                  </pic:pic>
                </a:graphicData>
              </a:graphic>
            </wp:inline>
          </w:drawing>
        </w:r>
      </w:ins>
      <w:ins w:id="1166" w:author="Ubbarapu Blessie Aparanjitha" w:date="2017-03-07T21:36:00Z">
        <w:r>
          <w:t xml:space="preserve"> </w:t>
        </w:r>
        <w:r>
          <w:tab/>
          <w:t>Copy Current change from Right to Left</w:t>
        </w:r>
      </w:ins>
    </w:p>
    <w:p w14:paraId="5B8DAE54" w14:textId="5A3B7774" w:rsidR="00FB0FF0" w:rsidRDefault="00FB0FF0" w:rsidP="00C27E23">
      <w:pPr>
        <w:rPr>
          <w:ins w:id="1167" w:author="Ubbarapu Blessie Aparanjitha" w:date="2017-03-07T21:35:00Z"/>
        </w:rPr>
      </w:pPr>
    </w:p>
    <w:p w14:paraId="366286CA" w14:textId="0FA9E5E9" w:rsidR="00FB0FF0" w:rsidRDefault="00FB0FF0" w:rsidP="00C27E23">
      <w:pPr>
        <w:rPr>
          <w:ins w:id="1168" w:author="Ubbarapu Blessie Aparanjitha" w:date="2017-03-07T21:35:00Z"/>
        </w:rPr>
      </w:pPr>
      <w:ins w:id="1169" w:author="Ubbarapu Blessie Aparanjitha" w:date="2017-03-07T21:35:00Z">
        <w:r w:rsidRPr="00FB0FF0">
          <w:drawing>
            <wp:inline distT="0" distB="0" distL="0" distR="0" wp14:anchorId="3D437753" wp14:editId="60457D46">
              <wp:extent cx="855663" cy="527050"/>
              <wp:effectExtent l="0" t="0" r="1905" b="6350"/>
              <wp:docPr id="460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9" name="Picture 10"/>
                      <pic:cNvPicPr>
                        <a:picLocks noChangeAspect="1" noChangeArrowheads="1"/>
                      </pic:cNvPicPr>
                    </pic:nvPicPr>
                    <pic:blipFill>
                      <a:blip r:embed="rId116"/>
                      <a:srcRect/>
                      <a:stretch>
                        <a:fillRect/>
                      </a:stretch>
                    </pic:blipFill>
                    <pic:spPr bwMode="auto">
                      <a:xfrm>
                        <a:off x="0" y="0"/>
                        <a:ext cx="855663" cy="527050"/>
                      </a:xfrm>
                      <a:prstGeom prst="rect">
                        <a:avLst/>
                      </a:prstGeom>
                      <a:noFill/>
                      <a:ln w="9525">
                        <a:noFill/>
                        <a:miter lim="800000"/>
                        <a:headEnd/>
                        <a:tailEnd/>
                      </a:ln>
                    </pic:spPr>
                  </pic:pic>
                </a:graphicData>
              </a:graphic>
            </wp:inline>
          </w:drawing>
        </w:r>
      </w:ins>
      <w:ins w:id="1170" w:author="Ubbarapu Blessie Aparanjitha" w:date="2017-03-07T21:36:00Z">
        <w:r>
          <w:tab/>
        </w:r>
        <w:r>
          <w:tab/>
        </w:r>
        <w:r>
          <w:tab/>
        </w:r>
        <w:r>
          <w:tab/>
          <w:t>Next Difference</w:t>
        </w:r>
      </w:ins>
    </w:p>
    <w:p w14:paraId="7B886490" w14:textId="4333EF89" w:rsidR="00FB0FF0" w:rsidRDefault="00FB0FF0" w:rsidP="00C27E23">
      <w:pPr>
        <w:rPr>
          <w:ins w:id="1171" w:author="Ubbarapu Blessie Aparanjitha" w:date="2017-03-07T21:35:00Z"/>
        </w:rPr>
      </w:pPr>
    </w:p>
    <w:p w14:paraId="3A793429" w14:textId="691897E4" w:rsidR="00FB0FF0" w:rsidRDefault="00FB0FF0" w:rsidP="00C27E23">
      <w:pPr>
        <w:rPr>
          <w:ins w:id="1172" w:author="Ubbarapu Blessie Aparanjitha" w:date="2017-03-07T21:35:00Z"/>
        </w:rPr>
      </w:pPr>
      <w:ins w:id="1173" w:author="Ubbarapu Blessie Aparanjitha" w:date="2017-03-07T21:35:00Z">
        <w:r w:rsidRPr="00FB0FF0">
          <w:drawing>
            <wp:inline distT="0" distB="0" distL="0" distR="0" wp14:anchorId="0A1F4244" wp14:editId="6C3DD5EF">
              <wp:extent cx="1003300" cy="514350"/>
              <wp:effectExtent l="0" t="0" r="6350" b="0"/>
              <wp:docPr id="460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0" name="Picture 11"/>
                      <pic:cNvPicPr>
                        <a:picLocks noChangeAspect="1" noChangeArrowheads="1"/>
                      </pic:cNvPicPr>
                    </pic:nvPicPr>
                    <pic:blipFill>
                      <a:blip r:embed="rId117"/>
                      <a:srcRect/>
                      <a:stretch>
                        <a:fillRect/>
                      </a:stretch>
                    </pic:blipFill>
                    <pic:spPr bwMode="auto">
                      <a:xfrm>
                        <a:off x="0" y="0"/>
                        <a:ext cx="1003300" cy="514350"/>
                      </a:xfrm>
                      <a:prstGeom prst="rect">
                        <a:avLst/>
                      </a:prstGeom>
                      <a:noFill/>
                      <a:ln w="9525">
                        <a:noFill/>
                        <a:miter lim="800000"/>
                        <a:headEnd/>
                        <a:tailEnd/>
                      </a:ln>
                    </pic:spPr>
                  </pic:pic>
                </a:graphicData>
              </a:graphic>
            </wp:inline>
          </w:drawing>
        </w:r>
      </w:ins>
      <w:ins w:id="1174" w:author="Ubbarapu Blessie Aparanjitha" w:date="2017-03-07T21:36:00Z">
        <w:r>
          <w:tab/>
        </w:r>
        <w:r>
          <w:tab/>
        </w:r>
      </w:ins>
      <w:ins w:id="1175" w:author="Ubbarapu Blessie Aparanjitha" w:date="2017-03-07T21:37:00Z">
        <w:r>
          <w:tab/>
        </w:r>
      </w:ins>
      <w:ins w:id="1176" w:author="Ubbarapu Blessie Aparanjitha" w:date="2017-03-07T21:36:00Z">
        <w:r>
          <w:t>Previous Difference</w:t>
        </w:r>
      </w:ins>
    </w:p>
    <w:p w14:paraId="55901E5D" w14:textId="5F4778F1" w:rsidR="00FB0FF0" w:rsidRDefault="00FB0FF0" w:rsidP="00C27E23">
      <w:pPr>
        <w:rPr>
          <w:ins w:id="1177" w:author="Ubbarapu Blessie Aparanjitha" w:date="2017-03-07T21:35:00Z"/>
        </w:rPr>
      </w:pPr>
    </w:p>
    <w:p w14:paraId="53F7ACB0" w14:textId="423724BE" w:rsidR="00FB0FF0" w:rsidRDefault="00FB0FF0" w:rsidP="00C27E23">
      <w:pPr>
        <w:rPr>
          <w:ins w:id="1178" w:author="Ubbarapu Blessie Aparanjitha" w:date="2017-03-07T21:35:00Z"/>
        </w:rPr>
      </w:pPr>
      <w:ins w:id="1179" w:author="Ubbarapu Blessie Aparanjitha" w:date="2017-03-07T21:35:00Z">
        <w:r w:rsidRPr="00FB0FF0">
          <w:drawing>
            <wp:inline distT="0" distB="0" distL="0" distR="0" wp14:anchorId="340E041D" wp14:editId="18C09C7D">
              <wp:extent cx="819150" cy="554038"/>
              <wp:effectExtent l="0" t="0" r="0" b="0"/>
              <wp:docPr id="460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1" name="Picture 12"/>
                      <pic:cNvPicPr>
                        <a:picLocks noChangeAspect="1" noChangeArrowheads="1"/>
                      </pic:cNvPicPr>
                    </pic:nvPicPr>
                    <pic:blipFill>
                      <a:blip r:embed="rId118"/>
                      <a:srcRect/>
                      <a:stretch>
                        <a:fillRect/>
                      </a:stretch>
                    </pic:blipFill>
                    <pic:spPr bwMode="auto">
                      <a:xfrm>
                        <a:off x="0" y="0"/>
                        <a:ext cx="819150" cy="554038"/>
                      </a:xfrm>
                      <a:prstGeom prst="rect">
                        <a:avLst/>
                      </a:prstGeom>
                      <a:noFill/>
                      <a:ln w="9525">
                        <a:noFill/>
                        <a:miter lim="800000"/>
                        <a:headEnd/>
                        <a:tailEnd/>
                      </a:ln>
                    </pic:spPr>
                  </pic:pic>
                </a:graphicData>
              </a:graphic>
            </wp:inline>
          </w:drawing>
        </w:r>
      </w:ins>
      <w:ins w:id="1180" w:author="Ubbarapu Blessie Aparanjitha" w:date="2017-03-07T21:36:00Z">
        <w:r>
          <w:tab/>
        </w:r>
        <w:r>
          <w:tab/>
        </w:r>
      </w:ins>
      <w:ins w:id="1181" w:author="Ubbarapu Blessie Aparanjitha" w:date="2017-03-07T21:37:00Z">
        <w:r>
          <w:tab/>
        </w:r>
        <w:r>
          <w:tab/>
        </w:r>
      </w:ins>
      <w:ins w:id="1182" w:author="Ubbarapu Blessie Aparanjitha" w:date="2017-03-07T21:36:00Z">
        <w:r>
          <w:t>Next Change</w:t>
        </w:r>
      </w:ins>
    </w:p>
    <w:p w14:paraId="0237A995" w14:textId="411098B4" w:rsidR="00FB0FF0" w:rsidRDefault="00FB0FF0" w:rsidP="00C27E23">
      <w:pPr>
        <w:rPr>
          <w:ins w:id="1183" w:author="Ubbarapu Blessie Aparanjitha" w:date="2017-03-07T21:35:00Z"/>
        </w:rPr>
      </w:pPr>
    </w:p>
    <w:p w14:paraId="34BEF773" w14:textId="28BBBEF3" w:rsidR="00FB0FF0" w:rsidRDefault="00FB0FF0" w:rsidP="00C27E23">
      <w:pPr>
        <w:rPr>
          <w:ins w:id="1184" w:author="Ubbarapu Blessie Aparanjitha" w:date="2017-03-07T21:35:00Z"/>
        </w:rPr>
      </w:pPr>
      <w:ins w:id="1185" w:author="Ubbarapu Blessie Aparanjitha" w:date="2017-03-07T21:35:00Z">
        <w:r w:rsidRPr="00FB0FF0">
          <w:drawing>
            <wp:inline distT="0" distB="0" distL="0" distR="0" wp14:anchorId="0E6F577E" wp14:editId="607C3604">
              <wp:extent cx="1022350" cy="533400"/>
              <wp:effectExtent l="0" t="0" r="6350" b="0"/>
              <wp:docPr id="460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2" name="Picture 13"/>
                      <pic:cNvPicPr>
                        <a:picLocks noChangeAspect="1" noChangeArrowheads="1"/>
                      </pic:cNvPicPr>
                    </pic:nvPicPr>
                    <pic:blipFill>
                      <a:blip r:embed="rId119"/>
                      <a:srcRect/>
                      <a:stretch>
                        <a:fillRect/>
                      </a:stretch>
                    </pic:blipFill>
                    <pic:spPr bwMode="auto">
                      <a:xfrm>
                        <a:off x="0" y="0"/>
                        <a:ext cx="1022350" cy="533400"/>
                      </a:xfrm>
                      <a:prstGeom prst="rect">
                        <a:avLst/>
                      </a:prstGeom>
                      <a:noFill/>
                      <a:ln w="9525">
                        <a:noFill/>
                        <a:miter lim="800000"/>
                        <a:headEnd/>
                        <a:tailEnd/>
                      </a:ln>
                    </pic:spPr>
                  </pic:pic>
                </a:graphicData>
              </a:graphic>
            </wp:inline>
          </w:drawing>
        </w:r>
      </w:ins>
      <w:ins w:id="1186" w:author="Ubbarapu Blessie Aparanjitha" w:date="2017-03-07T21:36:00Z">
        <w:r>
          <w:tab/>
        </w:r>
        <w:r>
          <w:tab/>
        </w:r>
      </w:ins>
      <w:ins w:id="1187" w:author="Ubbarapu Blessie Aparanjitha" w:date="2017-03-07T21:37:00Z">
        <w:r>
          <w:tab/>
        </w:r>
      </w:ins>
      <w:ins w:id="1188" w:author="Ubbarapu Blessie Aparanjitha" w:date="2017-03-07T21:36:00Z">
        <w:r>
          <w:t>Previous Change</w:t>
        </w:r>
      </w:ins>
    </w:p>
    <w:p w14:paraId="5353E8C2" w14:textId="0CE6AC8F" w:rsidR="00FB0FF0" w:rsidRDefault="00FB0FF0" w:rsidP="00C27E23">
      <w:pPr>
        <w:rPr>
          <w:ins w:id="1189" w:author="Ubbarapu Blessie Aparanjitha" w:date="2017-03-07T21:35:00Z"/>
        </w:rPr>
      </w:pPr>
    </w:p>
    <w:p w14:paraId="5ED5D21C" w14:textId="1AD1B9B4" w:rsidR="00C27E23" w:rsidRDefault="00C27E23" w:rsidP="00C27E23">
      <w:pPr>
        <w:rPr>
          <w:ins w:id="1190" w:author="Ubbarapu Blessie Aparanjitha" w:date="2017-03-07T21:38:00Z"/>
        </w:rPr>
      </w:pPr>
      <w:ins w:id="1191" w:author="Ubbarapu Blessie Aparanjitha" w:date="2017-03-07T19:42:00Z">
        <w:r>
          <w:rPr>
            <w:noProof/>
          </w:rPr>
          <w:drawing>
            <wp:inline distT="0" distB="0" distL="0" distR="0" wp14:anchorId="6C9EE865" wp14:editId="274649DA">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1370"/>
                      </a:xfrm>
                      <a:prstGeom prst="rect">
                        <a:avLst/>
                      </a:prstGeom>
                    </pic:spPr>
                  </pic:pic>
                </a:graphicData>
              </a:graphic>
            </wp:inline>
          </w:drawing>
        </w:r>
      </w:ins>
    </w:p>
    <w:p w14:paraId="7ACDF44C" w14:textId="7939F19B" w:rsidR="00FB0FF0" w:rsidRDefault="00FB0FF0" w:rsidP="00C27E23">
      <w:pPr>
        <w:rPr>
          <w:ins w:id="1192" w:author="Ubbarapu Blessie Aparanjitha" w:date="2017-03-07T21:38:00Z"/>
        </w:rPr>
      </w:pPr>
    </w:p>
    <w:p w14:paraId="3EF6BAD9" w14:textId="579A5DEB" w:rsidR="00FB0FF0" w:rsidRDefault="00FB0FF0" w:rsidP="00C27E23">
      <w:pPr>
        <w:rPr>
          <w:ins w:id="1193" w:author="Ubbarapu Blessie Aparanjitha" w:date="2017-03-07T21:38:00Z"/>
        </w:rPr>
      </w:pPr>
      <w:ins w:id="1194" w:author="Ubbarapu Blessie Aparanjitha" w:date="2017-03-07T21:38:00Z">
        <w:r>
          <w:t>Select Copy All from Right to Left/Left to Right to resolve the conflicts.</w:t>
        </w:r>
      </w:ins>
    </w:p>
    <w:p w14:paraId="5811EF90" w14:textId="4B84E0B2" w:rsidR="00FB0FF0" w:rsidRDefault="00FB0FF0" w:rsidP="00C27E23">
      <w:pPr>
        <w:rPr>
          <w:ins w:id="1195" w:author="Ubbarapu Blessie Aparanjitha" w:date="2017-03-07T19:42:00Z"/>
        </w:rPr>
      </w:pPr>
      <w:ins w:id="1196" w:author="Ubbarapu Blessie Aparanjitha" w:date="2017-03-07T21:38:00Z">
        <w:r>
          <w:t>Now try to</w:t>
        </w:r>
      </w:ins>
      <w:ins w:id="1197" w:author="Ubbarapu Blessie Aparanjitha" w:date="2017-03-07T21:42:00Z">
        <w:r>
          <w:t xml:space="preserve"> accept the incoming change set and</w:t>
        </w:r>
      </w:ins>
      <w:ins w:id="1198" w:author="Ubbarapu Blessie Aparanjitha" w:date="2017-03-07T21:38:00Z">
        <w:r>
          <w:t xml:space="preserve"> deliver the</w:t>
        </w:r>
      </w:ins>
      <w:ins w:id="1199" w:author="Ubbarapu Blessie Aparanjitha" w:date="2017-03-07T21:42:00Z">
        <w:r>
          <w:t xml:space="preserve"> outgoing</w:t>
        </w:r>
      </w:ins>
      <w:ins w:id="1200" w:author="Ubbarapu Blessie Aparanjitha" w:date="2017-03-07T21:38:00Z">
        <w:r>
          <w:t xml:space="preserve"> change set.</w:t>
        </w:r>
      </w:ins>
    </w:p>
    <w:p w14:paraId="4BEA7841" w14:textId="3292DF5E" w:rsidR="00C27E23" w:rsidRDefault="00FB0FF0" w:rsidP="00C27E23">
      <w:pPr>
        <w:rPr>
          <w:ins w:id="1201" w:author="Ubbarapu Blessie Aparanjitha" w:date="2017-03-07T19:42:00Z"/>
        </w:rPr>
      </w:pPr>
      <w:ins w:id="1202" w:author="Ubbarapu Blessie Aparanjitha" w:date="2017-03-07T21:42:00Z">
        <w:r>
          <w:t>Auto-resolve Conflicts window will appear.</w:t>
        </w:r>
      </w:ins>
    </w:p>
    <w:p w14:paraId="7D1427A8" w14:textId="77777777" w:rsidR="00C27E23" w:rsidRDefault="00C27E23" w:rsidP="00C27E23">
      <w:pPr>
        <w:rPr>
          <w:ins w:id="1203" w:author="Ubbarapu Blessie Aparanjitha" w:date="2017-03-07T19:42:00Z"/>
        </w:rPr>
      </w:pPr>
      <w:ins w:id="1204" w:author="Ubbarapu Blessie Aparanjitha" w:date="2017-03-07T19:42:00Z">
        <w:r>
          <w:rPr>
            <w:noProof/>
          </w:rPr>
          <w:drawing>
            <wp:inline distT="0" distB="0" distL="0" distR="0" wp14:anchorId="4E8BFE0C" wp14:editId="6B9DE1A2">
              <wp:extent cx="4933950" cy="17621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33950" cy="1762125"/>
                      </a:xfrm>
                      <a:prstGeom prst="rect">
                        <a:avLst/>
                      </a:prstGeom>
                    </pic:spPr>
                  </pic:pic>
                </a:graphicData>
              </a:graphic>
            </wp:inline>
          </w:drawing>
        </w:r>
      </w:ins>
    </w:p>
    <w:p w14:paraId="09425444" w14:textId="5CE6E527" w:rsidR="00C27E23" w:rsidRDefault="00FB0FF0" w:rsidP="00C27E23">
      <w:pPr>
        <w:rPr>
          <w:ins w:id="1205" w:author="Ubbarapu Blessie Aparanjitha" w:date="2017-03-07T19:42:00Z"/>
        </w:rPr>
      </w:pPr>
      <w:ins w:id="1206" w:author="Ubbarapu Blessie Aparanjitha" w:date="2017-03-07T21:42:00Z">
        <w:r>
          <w:t>Select Auto-resolve.</w:t>
        </w:r>
      </w:ins>
    </w:p>
    <w:p w14:paraId="50A76E79" w14:textId="77777777" w:rsidR="00C27E23" w:rsidRDefault="00C27E23" w:rsidP="00C27E23">
      <w:pPr>
        <w:rPr>
          <w:ins w:id="1207" w:author="Ubbarapu Blessie Aparanjitha" w:date="2017-03-07T19:42:00Z"/>
        </w:rPr>
      </w:pPr>
      <w:ins w:id="1208" w:author="Ubbarapu Blessie Aparanjitha" w:date="2017-03-07T19:42:00Z">
        <w:r>
          <w:rPr>
            <w:noProof/>
          </w:rPr>
          <w:drawing>
            <wp:inline distT="0" distB="0" distL="0" distR="0" wp14:anchorId="22E5E470" wp14:editId="68795568">
              <wp:extent cx="3571875" cy="37433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71875" cy="3743325"/>
                      </a:xfrm>
                      <a:prstGeom prst="rect">
                        <a:avLst/>
                      </a:prstGeom>
                    </pic:spPr>
                  </pic:pic>
                </a:graphicData>
              </a:graphic>
            </wp:inline>
          </w:drawing>
        </w:r>
      </w:ins>
    </w:p>
    <w:p w14:paraId="4245F385" w14:textId="4851285E" w:rsidR="00C27E23" w:rsidRPr="00FB0FF0" w:rsidRDefault="00FB0FF0" w:rsidP="00C27E23">
      <w:pPr>
        <w:rPr>
          <w:ins w:id="1209" w:author="Ubbarapu Blessie Aparanjitha" w:date="2017-03-07T19:42:00Z"/>
          <w:b/>
          <w:rPrChange w:id="1210" w:author="Ubbarapu Blessie Aparanjitha" w:date="2017-03-07T21:43:00Z">
            <w:rPr>
              <w:ins w:id="1211" w:author="Ubbarapu Blessie Aparanjitha" w:date="2017-03-07T19:42:00Z"/>
            </w:rPr>
          </w:rPrChange>
        </w:rPr>
      </w:pPr>
      <w:ins w:id="1212" w:author="Ubbarapu Blessie Aparanjitha" w:date="2017-03-07T21:43:00Z">
        <w:r>
          <w:t xml:space="preserve">Click </w:t>
        </w:r>
        <w:r>
          <w:rPr>
            <w:b/>
          </w:rPr>
          <w:t>OK.</w:t>
        </w:r>
      </w:ins>
    </w:p>
    <w:p w14:paraId="109C0DCF" w14:textId="77777777" w:rsidR="00C27E23" w:rsidRDefault="00C27E23" w:rsidP="00C27E23">
      <w:pPr>
        <w:rPr>
          <w:ins w:id="1213" w:author="Ubbarapu Blessie Aparanjitha" w:date="2017-03-07T19:42:00Z"/>
        </w:rPr>
      </w:pPr>
      <w:ins w:id="1214" w:author="Ubbarapu Blessie Aparanjitha" w:date="2017-03-07T19:42:00Z">
        <w:r>
          <w:rPr>
            <w:noProof/>
          </w:rPr>
          <w:lastRenderedPageBreak/>
          <w:drawing>
            <wp:inline distT="0" distB="0" distL="0" distR="0" wp14:anchorId="11CE63E1" wp14:editId="35DA7433">
              <wp:extent cx="5943600" cy="22485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248535"/>
                      </a:xfrm>
                      <a:prstGeom prst="rect">
                        <a:avLst/>
                      </a:prstGeom>
                    </pic:spPr>
                  </pic:pic>
                </a:graphicData>
              </a:graphic>
            </wp:inline>
          </w:drawing>
        </w:r>
      </w:ins>
    </w:p>
    <w:p w14:paraId="4DCA8588" w14:textId="1F9CA485" w:rsidR="00C27E23" w:rsidRDefault="00FB0FF0" w:rsidP="00C27E23">
      <w:pPr>
        <w:rPr>
          <w:ins w:id="1215" w:author="Ubbarapu Blessie Aparanjitha" w:date="2017-03-07T21:44:00Z"/>
        </w:rPr>
      </w:pPr>
      <w:ins w:id="1216" w:author="Ubbarapu Blessie Aparanjitha" w:date="2017-03-07T21:43:00Z">
        <w:r>
          <w:t>Change sets will be merged.</w:t>
        </w:r>
      </w:ins>
    </w:p>
    <w:p w14:paraId="57604946" w14:textId="7AD5DE5B" w:rsidR="00FB0FF0" w:rsidRDefault="00FB0FF0" w:rsidP="00C27E23">
      <w:pPr>
        <w:rPr>
          <w:ins w:id="1217" w:author="Ubbarapu Blessie Aparanjitha" w:date="2017-03-07T21:43:00Z"/>
        </w:rPr>
      </w:pPr>
      <w:ins w:id="1218" w:author="Ubbarapu Blessie Aparanjitha" w:date="2017-03-07T21:44:00Z">
        <w:r w:rsidRPr="00FB0FF0">
          <w:t>Completing the merge will result in a merged change set being generated.  It is shown in the Pending Changes view. You will need to deliver this change set to complete the merge</w:t>
        </w:r>
      </w:ins>
    </w:p>
    <w:p w14:paraId="61E7C2D7" w14:textId="1104E2E7" w:rsidR="00FB0FF0" w:rsidRDefault="00FB0FF0" w:rsidP="00C27E23">
      <w:pPr>
        <w:rPr>
          <w:ins w:id="1219" w:author="Ubbarapu Blessie Aparanjitha" w:date="2017-03-07T21:43:00Z"/>
        </w:rPr>
      </w:pPr>
    </w:p>
    <w:p w14:paraId="03817237" w14:textId="748DB737" w:rsidR="00FB0FF0" w:rsidRDefault="00FB0FF0" w:rsidP="00C27E23">
      <w:pPr>
        <w:rPr>
          <w:ins w:id="1220" w:author="Ubbarapu Blessie Aparanjitha" w:date="2017-03-07T21:44:00Z"/>
          <w:b/>
        </w:rPr>
      </w:pPr>
      <w:ins w:id="1221" w:author="Ubbarapu Blessie Aparanjitha" w:date="2017-03-07T21:43:00Z">
        <w:r>
          <w:rPr>
            <w:b/>
          </w:rPr>
          <w:t>Creating Baslines:</w:t>
        </w:r>
      </w:ins>
    </w:p>
    <w:p w14:paraId="7BBAA480" w14:textId="667B3075" w:rsidR="00FB0FF0" w:rsidRPr="00FB0FF0" w:rsidRDefault="00FB0FF0" w:rsidP="00C27E23">
      <w:pPr>
        <w:rPr>
          <w:ins w:id="1222" w:author="Ubbarapu Blessie Aparanjitha" w:date="2017-03-07T21:43:00Z"/>
          <w:rPrChange w:id="1223" w:author="Ubbarapu Blessie Aparanjitha" w:date="2017-03-07T21:44:00Z">
            <w:rPr>
              <w:ins w:id="1224" w:author="Ubbarapu Blessie Aparanjitha" w:date="2017-03-07T21:43:00Z"/>
              <w:b/>
            </w:rPr>
          </w:rPrChange>
        </w:rPr>
      </w:pPr>
      <w:ins w:id="1225" w:author="Ubbarapu Blessie Aparanjitha" w:date="2017-03-07T21:44:00Z">
        <w:r w:rsidRPr="00FB0FF0">
          <w:rPr>
            <w:rPrChange w:id="1226" w:author="Ubbarapu Blessie Aparanjitha" w:date="2017-03-07T21:44:00Z">
              <w:rPr>
                <w:b/>
              </w:rPr>
            </w:rPrChange>
          </w:rPr>
          <w:t>A baseline records the current configuration of a component in a repository workspace or stream. They enable you to revert to a previous component configuration or compare two configurations</w:t>
        </w:r>
      </w:ins>
    </w:p>
    <w:p w14:paraId="31F44898" w14:textId="66FA0D8C" w:rsidR="00FB0FF0" w:rsidRDefault="00FB0FF0" w:rsidP="00C27E23">
      <w:pPr>
        <w:rPr>
          <w:ins w:id="1227" w:author="Ubbarapu Blessie Aparanjitha" w:date="2017-03-07T21:45:00Z"/>
        </w:rPr>
      </w:pPr>
      <w:ins w:id="1228" w:author="Ubbarapu Blessie Aparanjitha" w:date="2017-03-07T21:44:00Z">
        <w:r w:rsidRPr="00FB0FF0">
          <w:t>Right click on the Component in your workspace that you wish to make a baseline on</w:t>
        </w:r>
      </w:ins>
    </w:p>
    <w:p w14:paraId="4B04F5D5" w14:textId="3D39E7E3" w:rsidR="00FB0FF0" w:rsidRPr="00FB0FF0" w:rsidRDefault="00FB0FF0" w:rsidP="00FB0FF0">
      <w:pPr>
        <w:rPr>
          <w:ins w:id="1229" w:author="Ubbarapu Blessie Aparanjitha" w:date="2017-03-07T21:45:00Z"/>
          <w:rPrChange w:id="1230" w:author="Ubbarapu Blessie Aparanjitha" w:date="2017-03-07T21:45:00Z">
            <w:rPr>
              <w:ins w:id="1231" w:author="Ubbarapu Blessie Aparanjitha" w:date="2017-03-07T21:45:00Z"/>
            </w:rPr>
          </w:rPrChange>
        </w:rPr>
      </w:pPr>
      <w:ins w:id="1232" w:author="Ubbarapu Blessie Aparanjitha" w:date="2017-03-07T21:45:00Z">
        <w:r w:rsidRPr="00FB0FF0">
          <w:rPr>
            <w:bCs/>
            <w:lang w:val="en-GB"/>
            <w:rPrChange w:id="1233" w:author="Ubbarapu Blessie Aparanjitha" w:date="2017-03-07T21:45:00Z">
              <w:rPr>
                <w:b/>
                <w:bCs/>
                <w:lang w:val="en-GB"/>
              </w:rPr>
            </w:rPrChange>
          </w:rPr>
          <w:t>Click on “Baseline”</w:t>
        </w:r>
      </w:ins>
    </w:p>
    <w:p w14:paraId="6D71893F" w14:textId="77777777" w:rsidR="00C27E23" w:rsidRDefault="00C27E23" w:rsidP="00C27E23">
      <w:pPr>
        <w:rPr>
          <w:ins w:id="1234" w:author="Ubbarapu Blessie Aparanjitha" w:date="2017-03-07T19:42:00Z"/>
        </w:rPr>
      </w:pPr>
      <w:ins w:id="1235" w:author="Ubbarapu Blessie Aparanjitha" w:date="2017-03-07T19:42:00Z">
        <w:r>
          <w:rPr>
            <w:noProof/>
          </w:rPr>
          <w:drawing>
            <wp:inline distT="0" distB="0" distL="0" distR="0" wp14:anchorId="18A88A9E" wp14:editId="14DA8AD2">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1370"/>
                      </a:xfrm>
                      <a:prstGeom prst="rect">
                        <a:avLst/>
                      </a:prstGeom>
                    </pic:spPr>
                  </pic:pic>
                </a:graphicData>
              </a:graphic>
            </wp:inline>
          </w:drawing>
        </w:r>
      </w:ins>
    </w:p>
    <w:p w14:paraId="2B265412" w14:textId="77777777" w:rsidR="00FB0FF0" w:rsidRPr="00B160A8" w:rsidRDefault="00FB0FF0" w:rsidP="00FB0FF0">
      <w:pPr>
        <w:rPr>
          <w:ins w:id="1236" w:author="Ubbarapu Blessie Aparanjitha" w:date="2017-03-07T21:45:00Z"/>
        </w:rPr>
      </w:pPr>
      <w:ins w:id="1237" w:author="Ubbarapu Blessie Aparanjitha" w:date="2017-03-07T21:45:00Z">
        <w:r w:rsidRPr="00B160A8">
          <w:rPr>
            <w:bCs/>
            <w:lang w:val="en-GB"/>
          </w:rPr>
          <w:t>Enter a baseline name</w:t>
        </w:r>
      </w:ins>
    </w:p>
    <w:p w14:paraId="7873F387" w14:textId="77777777" w:rsidR="00FB0FF0" w:rsidRPr="00B160A8" w:rsidRDefault="00FB0FF0" w:rsidP="00FB0FF0">
      <w:pPr>
        <w:rPr>
          <w:ins w:id="1238" w:author="Ubbarapu Blessie Aparanjitha" w:date="2017-03-07T21:45:00Z"/>
        </w:rPr>
      </w:pPr>
      <w:ins w:id="1239" w:author="Ubbarapu Blessie Aparanjitha" w:date="2017-03-07T21:45:00Z">
        <w:r w:rsidRPr="00FB0FF0">
          <w:t>Press “OK” to create the baseline</w:t>
        </w:r>
      </w:ins>
    </w:p>
    <w:p w14:paraId="37AB23BC" w14:textId="77777777" w:rsidR="00C27E23" w:rsidRDefault="00C27E23" w:rsidP="00C27E23">
      <w:pPr>
        <w:rPr>
          <w:ins w:id="1240" w:author="Ubbarapu Blessie Aparanjitha" w:date="2017-03-07T19:42:00Z"/>
        </w:rPr>
      </w:pPr>
    </w:p>
    <w:p w14:paraId="3B86A1DD" w14:textId="45A3B490" w:rsidR="00C27E23" w:rsidRDefault="00C27E23" w:rsidP="00C27E23">
      <w:pPr>
        <w:rPr>
          <w:ins w:id="1241" w:author="Ubbarapu Blessie Aparanjitha" w:date="2017-03-07T21:45:00Z"/>
        </w:rPr>
      </w:pPr>
      <w:ins w:id="1242" w:author="Ubbarapu Blessie Aparanjitha" w:date="2017-03-07T19:42:00Z">
        <w:r>
          <w:rPr>
            <w:noProof/>
          </w:rPr>
          <w:drawing>
            <wp:inline distT="0" distB="0" distL="0" distR="0" wp14:anchorId="1F0C4F57" wp14:editId="364C8729">
              <wp:extent cx="3324225" cy="21336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24225" cy="2133600"/>
                      </a:xfrm>
                      <a:prstGeom prst="rect">
                        <a:avLst/>
                      </a:prstGeom>
                    </pic:spPr>
                  </pic:pic>
                </a:graphicData>
              </a:graphic>
            </wp:inline>
          </w:drawing>
        </w:r>
      </w:ins>
    </w:p>
    <w:p w14:paraId="3B9D00AE" w14:textId="4EFA8E70" w:rsidR="00FB0FF0" w:rsidRPr="00FB0FF0" w:rsidRDefault="00FB0FF0" w:rsidP="00FB0FF0">
      <w:pPr>
        <w:rPr>
          <w:ins w:id="1243" w:author="Ubbarapu Blessie Aparanjitha" w:date="2017-03-07T21:45:00Z"/>
        </w:rPr>
      </w:pPr>
      <w:ins w:id="1244" w:author="Ubbarapu Blessie Aparanjitha" w:date="2017-03-07T21:46:00Z">
        <w:r>
          <w:rPr>
            <w:b/>
            <w:bCs/>
            <w:lang w:val="en-GB"/>
          </w:rPr>
          <w:t>Note</w:t>
        </w:r>
      </w:ins>
      <w:ins w:id="1245" w:author="Ubbarapu Blessie Aparanjitha" w:date="2017-03-07T21:45:00Z">
        <w:r w:rsidRPr="00FB0FF0">
          <w:rPr>
            <w:bCs/>
            <w:lang w:val="en-GB"/>
            <w:rPrChange w:id="1246" w:author="Ubbarapu Blessie Aparanjitha" w:date="2017-03-07T21:45:00Z">
              <w:rPr>
                <w:b/>
                <w:bCs/>
                <w:lang w:val="en-GB"/>
              </w:rPr>
            </w:rPrChange>
          </w:rPr>
          <w:t>:  It is important for projects to have good naming standards in place for baselines</w:t>
        </w:r>
      </w:ins>
    </w:p>
    <w:p w14:paraId="3452D932" w14:textId="403503D5" w:rsidR="00FB0FF0" w:rsidRDefault="00FB0FF0" w:rsidP="00C27E23">
      <w:pPr>
        <w:rPr>
          <w:ins w:id="1247" w:author="Ubbarapu Blessie Aparanjitha" w:date="2017-03-07T19:42:00Z"/>
        </w:rPr>
      </w:pPr>
      <w:ins w:id="1248" w:author="Ubbarapu Blessie Aparanjitha" w:date="2017-03-07T21:46:00Z">
        <w:r w:rsidRPr="00FB0FF0">
          <w:t>The baseline will now appear as a outgoing change in the pending changes view. You will need to deliver this change to the stream</w:t>
        </w:r>
      </w:ins>
    </w:p>
    <w:p w14:paraId="36FC6876" w14:textId="77777777" w:rsidR="00C27E23" w:rsidRDefault="00C27E23" w:rsidP="00C27E23">
      <w:pPr>
        <w:rPr>
          <w:ins w:id="1249" w:author="Ubbarapu Blessie Aparanjitha" w:date="2017-03-07T19:42:00Z"/>
        </w:rPr>
      </w:pPr>
      <w:ins w:id="1250" w:author="Ubbarapu Blessie Aparanjitha" w:date="2017-03-07T19:42:00Z">
        <w:r>
          <w:rPr>
            <w:noProof/>
          </w:rPr>
          <w:drawing>
            <wp:inline distT="0" distB="0" distL="0" distR="0" wp14:anchorId="30E9FF78" wp14:editId="1BFA74B0">
              <wp:extent cx="5943600" cy="11709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170940"/>
                      </a:xfrm>
                      <a:prstGeom prst="rect">
                        <a:avLst/>
                      </a:prstGeom>
                    </pic:spPr>
                  </pic:pic>
                </a:graphicData>
              </a:graphic>
            </wp:inline>
          </w:drawing>
        </w:r>
      </w:ins>
    </w:p>
    <w:p w14:paraId="0C405428" w14:textId="13376FDB" w:rsidR="00C27E23" w:rsidRDefault="00FB0FF0" w:rsidP="00C27E23">
      <w:pPr>
        <w:rPr>
          <w:ins w:id="1251" w:author="Ubbarapu Blessie Aparanjitha" w:date="2017-03-07T21:46:00Z"/>
        </w:rPr>
      </w:pPr>
      <w:ins w:id="1252" w:author="Ubbarapu Blessie Aparanjitha" w:date="2017-03-07T21:46:00Z">
        <w:r>
          <w:rPr>
            <w:b/>
          </w:rPr>
          <w:t>Note</w:t>
        </w:r>
        <w:r w:rsidRPr="00FB0FF0">
          <w:t>:  It is good practice to create baselines frequently so you can easily go back to earlier configurations</w:t>
        </w:r>
      </w:ins>
    </w:p>
    <w:p w14:paraId="50CAE9F1" w14:textId="1326E6EA" w:rsidR="0047147E" w:rsidRDefault="0047147E" w:rsidP="00C27E23">
      <w:pPr>
        <w:rPr>
          <w:ins w:id="1253" w:author="Ubbarapu Blessie Aparanjitha" w:date="2017-03-07T21:46:00Z"/>
        </w:rPr>
      </w:pPr>
      <w:ins w:id="1254" w:author="Ubbarapu Blessie Aparanjitha" w:date="2017-03-07T21:46:00Z">
        <w:r>
          <w:t>To Go back to earlier configurations, you can replace the current baseline with previous basline version.</w:t>
        </w:r>
      </w:ins>
    </w:p>
    <w:p w14:paraId="56754D8A" w14:textId="067A7821" w:rsidR="0047147E" w:rsidRDefault="0047147E" w:rsidP="00C27E23">
      <w:pPr>
        <w:rPr>
          <w:ins w:id="1255" w:author="Ubbarapu Blessie Aparanjitha" w:date="2017-03-07T21:47:00Z"/>
        </w:rPr>
      </w:pPr>
      <w:ins w:id="1256" w:author="Ubbarapu Blessie Aparanjitha" w:date="2017-03-07T21:47:00Z">
        <w:r>
          <w:t>Right click on the Baseline that you wish to replace with a previous Baseline</w:t>
        </w:r>
      </w:ins>
    </w:p>
    <w:p w14:paraId="235F4303" w14:textId="369CA6A5" w:rsidR="0047147E" w:rsidRPr="0047147E" w:rsidRDefault="0047147E" w:rsidP="00C27E23">
      <w:pPr>
        <w:rPr>
          <w:ins w:id="1257" w:author="Ubbarapu Blessie Aparanjitha" w:date="2017-03-07T19:42:00Z"/>
          <w:b/>
          <w:rPrChange w:id="1258" w:author="Ubbarapu Blessie Aparanjitha" w:date="2017-03-07T21:47:00Z">
            <w:rPr>
              <w:ins w:id="1259" w:author="Ubbarapu Blessie Aparanjitha" w:date="2017-03-07T19:42:00Z"/>
            </w:rPr>
          </w:rPrChange>
        </w:rPr>
      </w:pPr>
      <w:ins w:id="1260" w:author="Ubbarapu Blessie Aparanjitha" w:date="2017-03-07T21:47:00Z">
        <w:r>
          <w:t xml:space="preserve">Select </w:t>
        </w:r>
        <w:r>
          <w:rPr>
            <w:b/>
          </w:rPr>
          <w:t>Replace With&gt;</w:t>
        </w:r>
      </w:ins>
      <w:ins w:id="1261" w:author="Ubbarapu Blessie Aparanjitha" w:date="2017-03-07T21:48:00Z">
        <w:r>
          <w:rPr>
            <w:b/>
          </w:rPr>
          <w:t>Baseline</w:t>
        </w:r>
      </w:ins>
    </w:p>
    <w:p w14:paraId="1AE93B7B" w14:textId="77777777" w:rsidR="00C27E23" w:rsidRDefault="00C27E23" w:rsidP="00C27E23">
      <w:pPr>
        <w:rPr>
          <w:ins w:id="1262" w:author="Ubbarapu Blessie Aparanjitha" w:date="2017-03-07T19:42:00Z"/>
        </w:rPr>
      </w:pPr>
      <w:ins w:id="1263" w:author="Ubbarapu Blessie Aparanjitha" w:date="2017-03-07T19:42:00Z">
        <w:r>
          <w:rPr>
            <w:noProof/>
          </w:rPr>
          <w:lastRenderedPageBreak/>
          <w:drawing>
            <wp:inline distT="0" distB="0" distL="0" distR="0" wp14:anchorId="725B5276" wp14:editId="3477607E">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1370"/>
                      </a:xfrm>
                      <a:prstGeom prst="rect">
                        <a:avLst/>
                      </a:prstGeom>
                    </pic:spPr>
                  </pic:pic>
                </a:graphicData>
              </a:graphic>
            </wp:inline>
          </w:drawing>
        </w:r>
      </w:ins>
    </w:p>
    <w:p w14:paraId="009B92F6" w14:textId="1E089E25" w:rsidR="00C27E23" w:rsidRPr="0047147E" w:rsidRDefault="0047147E" w:rsidP="00C27E23">
      <w:pPr>
        <w:rPr>
          <w:ins w:id="1264" w:author="Ubbarapu Blessie Aparanjitha" w:date="2017-03-07T19:42:00Z"/>
          <w:b/>
          <w:rPrChange w:id="1265" w:author="Ubbarapu Blessie Aparanjitha" w:date="2017-03-07T21:48:00Z">
            <w:rPr>
              <w:ins w:id="1266" w:author="Ubbarapu Blessie Aparanjitha" w:date="2017-03-07T19:42:00Z"/>
            </w:rPr>
          </w:rPrChange>
        </w:rPr>
      </w:pPr>
      <w:ins w:id="1267" w:author="Ubbarapu Blessie Aparanjitha" w:date="2017-03-07T21:48:00Z">
        <w:r>
          <w:t xml:space="preserve">Select a Baseline from the list of Baselines available and click </w:t>
        </w:r>
        <w:r>
          <w:rPr>
            <w:b/>
          </w:rPr>
          <w:t>Finish.</w:t>
        </w:r>
      </w:ins>
    </w:p>
    <w:p w14:paraId="6B61A076" w14:textId="77777777" w:rsidR="00C27E23" w:rsidRDefault="00C27E23" w:rsidP="00C27E23">
      <w:pPr>
        <w:rPr>
          <w:ins w:id="1268" w:author="Ubbarapu Blessie Aparanjitha" w:date="2017-03-07T19:42:00Z"/>
        </w:rPr>
      </w:pPr>
      <w:ins w:id="1269" w:author="Ubbarapu Blessie Aparanjitha" w:date="2017-03-07T19:42:00Z">
        <w:r>
          <w:rPr>
            <w:noProof/>
          </w:rPr>
          <w:drawing>
            <wp:inline distT="0" distB="0" distL="0" distR="0" wp14:anchorId="62BDA3B4" wp14:editId="203E19BE">
              <wp:extent cx="4867275" cy="47720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67275" cy="4772025"/>
                      </a:xfrm>
                      <a:prstGeom prst="rect">
                        <a:avLst/>
                      </a:prstGeom>
                    </pic:spPr>
                  </pic:pic>
                </a:graphicData>
              </a:graphic>
            </wp:inline>
          </w:drawing>
        </w:r>
      </w:ins>
    </w:p>
    <w:p w14:paraId="1B55B872" w14:textId="77777777" w:rsidR="00C27E23" w:rsidRDefault="00C27E23" w:rsidP="00C27E23">
      <w:pPr>
        <w:rPr>
          <w:ins w:id="1270" w:author="Ubbarapu Blessie Aparanjitha" w:date="2017-03-07T19:42:00Z"/>
        </w:rPr>
      </w:pPr>
    </w:p>
    <w:p w14:paraId="4291A9E2" w14:textId="7D162A85" w:rsidR="00C27E23" w:rsidRDefault="0047147E" w:rsidP="00C27E23">
      <w:pPr>
        <w:rPr>
          <w:ins w:id="1271" w:author="Ubbarapu Blessie Aparanjitha" w:date="2017-03-07T21:50:00Z"/>
          <w:b/>
          <w:bCs/>
        </w:rPr>
      </w:pPr>
      <w:ins w:id="1272" w:author="Ubbarapu Blessie Aparanjitha" w:date="2017-03-07T21:50:00Z">
        <w:r w:rsidRPr="0047147E">
          <w:rPr>
            <w:b/>
            <w:bCs/>
          </w:rPr>
          <w:t>Viewing History of a File or Folder</w:t>
        </w:r>
      </w:ins>
    </w:p>
    <w:p w14:paraId="566A2F3E" w14:textId="4D900953" w:rsidR="0047147E" w:rsidRDefault="0047147E" w:rsidP="00C27E23">
      <w:pPr>
        <w:rPr>
          <w:ins w:id="1273" w:author="Ubbarapu Blessie Aparanjitha" w:date="2017-03-07T21:50:00Z"/>
        </w:rPr>
      </w:pPr>
      <w:ins w:id="1274" w:author="Ubbarapu Blessie Aparanjitha" w:date="2017-03-07T21:50:00Z">
        <w:r w:rsidRPr="0047147E">
          <w:t>Right click on the file or folder that you wish to display the history</w:t>
        </w:r>
      </w:ins>
    </w:p>
    <w:p w14:paraId="4D11D6C5" w14:textId="19BBBE7C" w:rsidR="00C27E23" w:rsidRDefault="0047147E" w:rsidP="00C27E23">
      <w:pPr>
        <w:rPr>
          <w:ins w:id="1275" w:author="Ubbarapu Blessie Aparanjitha" w:date="2017-03-07T19:42:00Z"/>
        </w:rPr>
      </w:pPr>
      <w:ins w:id="1276" w:author="Ubbarapu Blessie Aparanjitha" w:date="2017-03-07T21:50:00Z">
        <w:r w:rsidRPr="0047147E">
          <w:t>Select “Team-&gt; Show History” to open the History View</w:t>
        </w:r>
      </w:ins>
      <w:ins w:id="1277" w:author="Ubbarapu Blessie Aparanjitha" w:date="2017-03-07T19:42:00Z">
        <w:r w:rsidR="00C27E23">
          <w:rPr>
            <w:noProof/>
          </w:rPr>
          <w:drawing>
            <wp:inline distT="0" distB="0" distL="0" distR="0" wp14:anchorId="096E5057" wp14:editId="680CC390">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1370"/>
                      </a:xfrm>
                      <a:prstGeom prst="rect">
                        <a:avLst/>
                      </a:prstGeom>
                    </pic:spPr>
                  </pic:pic>
                </a:graphicData>
              </a:graphic>
            </wp:inline>
          </w:drawing>
        </w:r>
      </w:ins>
    </w:p>
    <w:p w14:paraId="40691863" w14:textId="572D2469" w:rsidR="00C27E23" w:rsidRDefault="0047147E" w:rsidP="00C27E23">
      <w:pPr>
        <w:rPr>
          <w:ins w:id="1278" w:author="Ubbarapu Blessie Aparanjitha" w:date="2017-03-07T19:42:00Z"/>
        </w:rPr>
      </w:pPr>
      <w:ins w:id="1279" w:author="Ubbarapu Blessie Aparanjitha" w:date="2017-03-07T21:50:00Z">
        <w:r w:rsidRPr="0047147E">
          <w:t>The History view is now displayed for the selected file or folder</w:t>
        </w:r>
      </w:ins>
    </w:p>
    <w:p w14:paraId="1AD9591F" w14:textId="77777777" w:rsidR="00C27E23" w:rsidRDefault="00C27E23" w:rsidP="00C27E23">
      <w:pPr>
        <w:rPr>
          <w:ins w:id="1280" w:author="Ubbarapu Blessie Aparanjitha" w:date="2017-03-07T19:42:00Z"/>
        </w:rPr>
      </w:pPr>
      <w:ins w:id="1281" w:author="Ubbarapu Blessie Aparanjitha" w:date="2017-03-07T19:42:00Z">
        <w:r>
          <w:rPr>
            <w:noProof/>
          </w:rPr>
          <w:drawing>
            <wp:inline distT="0" distB="0" distL="0" distR="0" wp14:anchorId="4CB760BA" wp14:editId="32068B40">
              <wp:extent cx="5943600" cy="148209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482090"/>
                      </a:xfrm>
                      <a:prstGeom prst="rect">
                        <a:avLst/>
                      </a:prstGeom>
                    </pic:spPr>
                  </pic:pic>
                </a:graphicData>
              </a:graphic>
            </wp:inline>
          </w:drawing>
        </w:r>
      </w:ins>
    </w:p>
    <w:p w14:paraId="1F3CB4DC" w14:textId="31CCCDAE" w:rsidR="00C27E23" w:rsidRDefault="0047147E" w:rsidP="00C27E23">
      <w:pPr>
        <w:rPr>
          <w:ins w:id="1282" w:author="Ubbarapu Blessie Aparanjitha" w:date="2017-03-07T21:50:00Z"/>
          <w:b/>
          <w:bCs/>
        </w:rPr>
      </w:pPr>
      <w:ins w:id="1283" w:author="Ubbarapu Blessie Aparanjitha" w:date="2017-03-07T21:50:00Z">
        <w:r w:rsidRPr="0047147E">
          <w:rPr>
            <w:b/>
            <w:bCs/>
          </w:rPr>
          <w:t>Comparing versions of Files or Folders</w:t>
        </w:r>
      </w:ins>
    </w:p>
    <w:p w14:paraId="18FB587E" w14:textId="36000E12" w:rsidR="0047147E" w:rsidRDefault="0047147E" w:rsidP="00C27E23">
      <w:pPr>
        <w:rPr>
          <w:ins w:id="1284" w:author="Ubbarapu Blessie Aparanjitha" w:date="2017-03-07T21:51:00Z"/>
        </w:rPr>
      </w:pPr>
      <w:ins w:id="1285" w:author="Ubbarapu Blessie Aparanjitha" w:date="2017-03-07T21:50:00Z">
        <w:r w:rsidRPr="0047147E">
          <w:t>Right click on the version of the file or folder you wish to compare</w:t>
        </w:r>
      </w:ins>
    </w:p>
    <w:p w14:paraId="3B28908C" w14:textId="0777C62C" w:rsidR="0047147E" w:rsidRDefault="0047147E" w:rsidP="00C27E23">
      <w:pPr>
        <w:rPr>
          <w:ins w:id="1286" w:author="Ubbarapu Blessie Aparanjitha" w:date="2017-03-07T19:42:00Z"/>
        </w:rPr>
      </w:pPr>
      <w:ins w:id="1287" w:author="Ubbarapu Blessie Aparanjitha" w:date="2017-03-07T21:51:00Z">
        <w:r w:rsidRPr="0047147E">
          <w:t>Select “Compare with Previous</w:t>
        </w:r>
        <w:r>
          <w:t>”</w:t>
        </w:r>
      </w:ins>
    </w:p>
    <w:p w14:paraId="76F3110B" w14:textId="77777777" w:rsidR="00C27E23" w:rsidRDefault="00C27E23" w:rsidP="00C27E23">
      <w:pPr>
        <w:rPr>
          <w:ins w:id="1288" w:author="Ubbarapu Blessie Aparanjitha" w:date="2017-03-07T19:42:00Z"/>
        </w:rPr>
      </w:pPr>
      <w:ins w:id="1289" w:author="Ubbarapu Blessie Aparanjitha" w:date="2017-03-07T19:42:00Z">
        <w:r>
          <w:rPr>
            <w:noProof/>
          </w:rPr>
          <w:lastRenderedPageBreak/>
          <w:drawing>
            <wp:inline distT="0" distB="0" distL="0" distR="0" wp14:anchorId="4018DB42" wp14:editId="14A057FC">
              <wp:extent cx="5943600" cy="3341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1370"/>
                      </a:xfrm>
                      <a:prstGeom prst="rect">
                        <a:avLst/>
                      </a:prstGeom>
                    </pic:spPr>
                  </pic:pic>
                </a:graphicData>
              </a:graphic>
            </wp:inline>
          </w:drawing>
        </w:r>
      </w:ins>
    </w:p>
    <w:p w14:paraId="0BB08257" w14:textId="77777777" w:rsidR="0047147E" w:rsidRPr="0047147E" w:rsidRDefault="0047147E" w:rsidP="0047147E">
      <w:pPr>
        <w:rPr>
          <w:ins w:id="1290" w:author="Ubbarapu Blessie Aparanjitha" w:date="2017-03-07T21:51:00Z"/>
        </w:rPr>
      </w:pPr>
      <w:ins w:id="1291" w:author="Ubbarapu Blessie Aparanjitha" w:date="2017-03-07T21:51:00Z">
        <w:r w:rsidRPr="0047147E">
          <w:t>The Compare Editor will then be opened displaying the difference between the version of files.</w:t>
        </w:r>
      </w:ins>
    </w:p>
    <w:p w14:paraId="65E1CAE1" w14:textId="0D850505" w:rsidR="00C27E23" w:rsidRDefault="0047147E" w:rsidP="0047147E">
      <w:pPr>
        <w:rPr>
          <w:ins w:id="1292" w:author="Ubbarapu Blessie Aparanjitha" w:date="2017-03-07T19:42:00Z"/>
        </w:rPr>
      </w:pPr>
      <w:ins w:id="1293" w:author="Ubbarapu Blessie Aparanjitha" w:date="2017-03-07T21:51:00Z">
        <w:r w:rsidRPr="0047147E">
          <w:t>Note how having good change set comments makes identifying points in the history of the file or folder much easier</w:t>
        </w:r>
      </w:ins>
      <w:bookmarkStart w:id="1294" w:name="_GoBack"/>
      <w:bookmarkEnd w:id="1294"/>
    </w:p>
    <w:p w14:paraId="22310B8E" w14:textId="77777777" w:rsidR="00C27E23" w:rsidRDefault="00C27E23" w:rsidP="00C27E23">
      <w:pPr>
        <w:rPr>
          <w:ins w:id="1295" w:author="Ubbarapu Blessie Aparanjitha" w:date="2017-03-07T19:42:00Z"/>
        </w:rPr>
      </w:pPr>
      <w:ins w:id="1296" w:author="Ubbarapu Blessie Aparanjitha" w:date="2017-03-07T19:42:00Z">
        <w:r>
          <w:rPr>
            <w:noProof/>
          </w:rPr>
          <w:drawing>
            <wp:inline distT="0" distB="0" distL="0" distR="0" wp14:anchorId="665C0C53" wp14:editId="7451CBAD">
              <wp:extent cx="5943600" cy="3341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1370"/>
                      </a:xfrm>
                      <a:prstGeom prst="rect">
                        <a:avLst/>
                      </a:prstGeom>
                    </pic:spPr>
                  </pic:pic>
                </a:graphicData>
              </a:graphic>
            </wp:inline>
          </w:drawing>
        </w:r>
      </w:ins>
    </w:p>
    <w:p w14:paraId="6DBEE4DA" w14:textId="77777777" w:rsidR="00C27E23" w:rsidRDefault="00C27E23" w:rsidP="00027D42">
      <w:pPr>
        <w:shd w:val="clear" w:color="auto" w:fill="FFFFFF"/>
        <w:spacing w:after="0" w:line="240" w:lineRule="auto"/>
        <w:textAlignment w:val="baseline"/>
        <w:rPr>
          <w:ins w:id="1297" w:author="Ubbarapu Blessie Aparanjitha" w:date="2017-03-07T18:15:00Z"/>
          <w:rFonts w:ascii="Arial" w:eastAsia="Times New Roman" w:hAnsi="Arial" w:cs="Arial"/>
          <w:color w:val="323232"/>
          <w:szCs w:val="24"/>
        </w:rPr>
        <w:pPrChange w:id="1298" w:author="Ubbarapu Blessie Aparanjitha" w:date="2017-03-07T18:15:00Z">
          <w:pPr>
            <w:pStyle w:val="Heading1"/>
            <w:shd w:val="clear" w:color="auto" w:fill="FFFFFF"/>
            <w:textAlignment w:val="baseline"/>
          </w:pPr>
        </w:pPrChange>
      </w:pPr>
    </w:p>
    <w:p w14:paraId="6F12BDB7" w14:textId="77777777" w:rsidR="00027D42" w:rsidRPr="00CF4FB0" w:rsidRDefault="00027D42" w:rsidP="00027D42">
      <w:pPr>
        <w:shd w:val="clear" w:color="auto" w:fill="FFFFFF"/>
        <w:spacing w:after="0" w:line="240" w:lineRule="auto"/>
        <w:textAlignment w:val="baseline"/>
        <w:rPr>
          <w:ins w:id="1299" w:author="Ubbarapu Blessie Aparanjitha" w:date="2017-03-07T15:44:00Z"/>
          <w:rPrChange w:id="1300" w:author="Ubbarapu Blessie Aparanjitha" w:date="2017-03-07T18:09:00Z">
            <w:rPr>
              <w:ins w:id="1301" w:author="Ubbarapu Blessie Aparanjitha" w:date="2017-03-07T15:44:00Z"/>
              <w:rStyle w:val="keyword"/>
              <w:rFonts w:ascii="Arial" w:hAnsi="Arial" w:cs="Arial"/>
              <w:color w:val="323232"/>
              <w:bdr w:val="none" w:sz="0" w:space="0" w:color="auto" w:frame="1"/>
            </w:rPr>
          </w:rPrChange>
        </w:rPr>
        <w:pPrChange w:id="1302" w:author="Ubbarapu Blessie Aparanjitha" w:date="2017-03-07T18:15:00Z">
          <w:pPr>
            <w:pStyle w:val="Heading1"/>
            <w:shd w:val="clear" w:color="auto" w:fill="FFFFFF"/>
            <w:textAlignment w:val="baseline"/>
          </w:pPr>
        </w:pPrChange>
      </w:pPr>
    </w:p>
    <w:p w14:paraId="76DE492D" w14:textId="1DD60A83" w:rsidR="0032595C" w:rsidRPr="00F82F4D" w:rsidRDefault="00BB507E" w:rsidP="00F82F4D">
      <w:pPr>
        <w:shd w:val="clear" w:color="auto" w:fill="FFFFFF"/>
        <w:spacing w:after="0" w:line="240" w:lineRule="auto"/>
        <w:textAlignment w:val="baseline"/>
        <w:rPr>
          <w:ins w:id="1303" w:author="Ubbarapu Blessie Aparanjitha" w:date="2017-02-22T15:53:00Z"/>
          <w:rFonts w:ascii="Arial" w:eastAsia="Times New Roman" w:hAnsi="Arial" w:cs="Arial"/>
          <w:color w:val="323232"/>
          <w:sz w:val="24"/>
          <w:szCs w:val="24"/>
        </w:rPr>
      </w:pPr>
      <w:ins w:id="1304" w:author="Jim Marek" w:date="2017-02-27T12:47:00Z">
        <w:del w:id="1305" w:author="Ubbarapu Blessie Aparanjitha" w:date="2017-03-07T17:20:00Z">
          <w:r w:rsidDel="00741161">
            <w:rPr>
              <w:rFonts w:ascii="Calibri" w:eastAsia="Times New Roman" w:hAnsi="Calibri" w:cs="Times New Roman"/>
              <w:sz w:val="22"/>
              <w:szCs w:val="20"/>
            </w:rPr>
            <w:delText>one or more(s)</w:delText>
          </w:r>
        </w:del>
      </w:ins>
      <w:del w:id="1306" w:author="Ubbarapu Blessie Aparanjitha" w:date="2017-03-07T17:20:00Z">
        <w:r w:rsidDel="00741161">
          <w:rPr>
            <w:rStyle w:val="CommentReference"/>
            <w:rFonts w:ascii="Calibri" w:eastAsia="Calibri" w:hAnsi="Calibri" w:cs="Times New Roman"/>
          </w:rPr>
          <w:commentReference w:id="1307"/>
        </w:r>
      </w:del>
      <w:ins w:id="1308" w:author="Jim Marek" w:date="2017-02-27T11:42:00Z">
        <w:del w:id="1309" w:author="Ubbarapu Blessie Aparanjitha" w:date="2017-03-07T17:20:00Z">
          <w:r w:rsidR="00782E89" w:rsidDel="00741161">
            <w:rPr>
              <w:rFonts w:ascii="Calibri" w:eastAsia="Times New Roman" w:hAnsi="Calibri" w:cs="Times New Roman"/>
              <w:sz w:val="22"/>
              <w:szCs w:val="20"/>
            </w:rPr>
            <w:delText>T</w:delText>
          </w:r>
        </w:del>
      </w:ins>
      <w:ins w:id="1310" w:author="Jim Marek" w:date="2017-02-27T13:32:00Z">
        <w:del w:id="1311" w:author="Ubbarapu Blessie Aparanjitha" w:date="2017-03-07T17:20:00Z">
          <w:r w:rsidR="00953FC7" w:rsidDel="00741161">
            <w:rPr>
              <w:rFonts w:ascii="Calibri" w:eastAsia="Times New Roman" w:hAnsi="Calibri" w:cs="Times New Roman"/>
              <w:sz w:val="22"/>
              <w:szCs w:val="20"/>
            </w:rPr>
            <w:delText>with</w:delText>
          </w:r>
        </w:del>
      </w:ins>
      <w:ins w:id="1312" w:author="Jim Marek" w:date="2017-02-27T11:42:00Z">
        <w:del w:id="1313" w:author="Ubbarapu Blessie Aparanjitha" w:date="2017-03-07T17:20:00Z">
          <w:r w:rsidR="00782E89" w:rsidRPr="0017047F" w:rsidDel="00741161">
            <w:rPr>
              <w:rFonts w:ascii="Calibri" w:eastAsia="Times New Roman" w:hAnsi="Calibri" w:cs="Times New Roman"/>
              <w:sz w:val="22"/>
              <w:szCs w:val="20"/>
            </w:rPr>
            <w:delText xml:space="preserve">the Developer </w:delText>
          </w:r>
        </w:del>
      </w:ins>
      <w:del w:id="1314" w:author="Ubbarapu Blessie Aparanjitha" w:date="2017-03-07T17:20:00Z">
        <w:r w:rsidR="00ED52EA" w:rsidDel="00741161">
          <w:rPr>
            <w:rStyle w:val="CommentReference"/>
            <w:rFonts w:ascii="Calibri" w:eastAsia="Calibri" w:hAnsi="Calibri" w:cs="Times New Roman"/>
          </w:rPr>
          <w:commentReference w:id="1315"/>
        </w:r>
      </w:del>
      <w:del w:id="1316" w:author="Ubbarapu Blessie Aparanjitha" w:date="2017-03-07T21:30:00Z">
        <w:r w:rsidR="00ED52EA" w:rsidDel="00CE507B">
          <w:rPr>
            <w:rStyle w:val="CommentReference"/>
            <w:rFonts w:ascii="Calibri" w:eastAsia="Calibri" w:hAnsi="Calibri" w:cs="Times New Roman"/>
          </w:rPr>
          <w:commentReference w:id="1317"/>
        </w:r>
      </w:del>
      <w:ins w:id="1318" w:author="Jim Marek" w:date="2017-02-27T13:01:00Z">
        <w:del w:id="1319" w:author="Ubbarapu Blessie Aparanjitha" w:date="2017-03-07T21:30:00Z">
          <w:r w:rsidR="00ED52EA" w:rsidDel="00CE507B">
            <w:rPr>
              <w:rFonts w:ascii="Calibri" w:eastAsia="Times New Roman" w:hAnsi="Calibri" w:cs="Times New Roman"/>
              <w:sz w:val="22"/>
              <w:szCs w:val="20"/>
            </w:rPr>
            <w:delText>SC</w:delText>
          </w:r>
        </w:del>
      </w:ins>
      <w:del w:id="1320" w:author="Ubbarapu Blessie Aparanjitha" w:date="2017-03-07T21:30:00Z">
        <w:r w:rsidR="00EC7529" w:rsidDel="00CE507B">
          <w:rPr>
            <w:rStyle w:val="CommentReference"/>
            <w:rFonts w:ascii="Calibri" w:eastAsia="Calibri" w:hAnsi="Calibri" w:cs="Times New Roman"/>
          </w:rPr>
          <w:commentReference w:id="1321"/>
        </w:r>
        <w:r w:rsidR="00EC7529" w:rsidDel="00CE507B">
          <w:rPr>
            <w:rStyle w:val="CommentReference"/>
            <w:rFonts w:ascii="Calibri" w:eastAsia="Calibri" w:hAnsi="Calibri" w:cs="Times New Roman"/>
          </w:rPr>
          <w:commentReference w:id="1322"/>
        </w:r>
      </w:del>
      <w:ins w:id="1323" w:author="Jim Marek" w:date="2017-02-27T13:20:00Z">
        <w:del w:id="1324" w:author="Ubbarapu Blessie Aparanjitha" w:date="2017-03-07T21:30:00Z">
          <w:r w:rsidR="005F3163" w:rsidDel="00CE507B">
            <w:rPr>
              <w:rFonts w:ascii="Calibri" w:eastAsia="Times New Roman" w:hAnsi="Calibri" w:cs="Times New Roman"/>
              <w:sz w:val="22"/>
              <w:szCs w:val="20"/>
            </w:rPr>
            <w:delText>S</w:delText>
          </w:r>
        </w:del>
      </w:ins>
    </w:p>
    <w:p w14:paraId="48AA4918" w14:textId="77777777" w:rsidR="00DF7DEF" w:rsidRDefault="00DF7DEF">
      <w:pPr>
        <w:pStyle w:val="ListNumber2"/>
        <w:numPr>
          <w:ilvl w:val="0"/>
          <w:numId w:val="0"/>
        </w:numPr>
        <w:ind w:left="720" w:hanging="360"/>
        <w:pPrChange w:id="1325" w:author="Ubbarapu Blessie Aparanjitha" w:date="2017-02-22T15:49:00Z">
          <w:pPr>
            <w:pStyle w:val="ListNumber2"/>
            <w:numPr>
              <w:numId w:val="18"/>
            </w:numPr>
            <w:tabs>
              <w:tab w:val="clear" w:pos="720"/>
              <w:tab w:val="num" w:pos="922"/>
            </w:tabs>
            <w:ind w:left="922"/>
          </w:pPr>
        </w:pPrChange>
      </w:pPr>
    </w:p>
    <w:p w14:paraId="47C30066" w14:textId="77777777" w:rsidR="00975207" w:rsidRPr="00F85DF4" w:rsidRDefault="00F85DF4" w:rsidP="00F85DF4">
      <w:pPr>
        <w:pStyle w:val="Heading2"/>
      </w:pPr>
      <w:bookmarkStart w:id="1326" w:name="_Toc475547786"/>
      <w:r w:rsidRPr="00F85DF4">
        <w:lastRenderedPageBreak/>
        <w:t>Check-out and Check-in</w:t>
      </w:r>
      <w:bookmarkEnd w:id="1326"/>
    </w:p>
    <w:p w14:paraId="1EF32B5D" w14:textId="77777777" w:rsidR="00D0102B" w:rsidRDefault="00F85DF4" w:rsidP="00B50DD2">
      <w:pPr>
        <w:pStyle w:val="Paragraph1"/>
      </w:pPr>
      <w:r w:rsidRPr="00F85DF4">
        <w:t>RTC does not require a check-out operation before you can modify files or folders. All files in a sandbox are normally writable. Modified files remain private to your repository workspace until you deliver them.</w:t>
      </w:r>
    </w:p>
    <w:p w14:paraId="71D34E3F" w14:textId="77777777" w:rsidR="00F85DF4" w:rsidRDefault="00F85DF4" w:rsidP="000B6BA7">
      <w:pPr>
        <w:pStyle w:val="ListNumber2"/>
        <w:numPr>
          <w:ilvl w:val="0"/>
          <w:numId w:val="19"/>
        </w:numPr>
        <w:tabs>
          <w:tab w:val="clear" w:pos="720"/>
          <w:tab w:val="num" w:pos="1124"/>
        </w:tabs>
        <w:ind w:left="922"/>
      </w:pPr>
      <w:r>
        <w:t xml:space="preserve">To check-in the </w:t>
      </w:r>
      <w:commentRangeStart w:id="1327"/>
      <w:r>
        <w:t>changes</w:t>
      </w:r>
      <w:commentRangeEnd w:id="1327"/>
      <w:r w:rsidR="00062A20">
        <w:rPr>
          <w:rStyle w:val="CommentReference"/>
          <w:rFonts w:eastAsia="Calibri"/>
        </w:rPr>
        <w:commentReference w:id="1327"/>
      </w:r>
      <w:r>
        <w:t>, go to the Pending Changes view.</w:t>
      </w:r>
    </w:p>
    <w:p w14:paraId="526DC152" w14:textId="77777777" w:rsidR="00F85DF4" w:rsidRPr="00FD6A9F" w:rsidRDefault="00F85DF4" w:rsidP="000B6BA7">
      <w:pPr>
        <w:pStyle w:val="ListNumber2"/>
        <w:numPr>
          <w:ilvl w:val="0"/>
          <w:numId w:val="18"/>
        </w:numPr>
        <w:tabs>
          <w:tab w:val="clear" w:pos="720"/>
          <w:tab w:val="num" w:pos="922"/>
        </w:tabs>
        <w:ind w:left="922"/>
      </w:pPr>
      <w:r w:rsidRPr="00FD6A9F">
        <w:t>Verify the changes and when you are ready right-click the item and select Deliver.</w:t>
      </w:r>
    </w:p>
    <w:p w14:paraId="579E3922" w14:textId="77777777" w:rsidR="00F85DF4" w:rsidRDefault="00587A47" w:rsidP="00587A47">
      <w:pPr>
        <w:pStyle w:val="Graphic"/>
      </w:pPr>
      <w:r w:rsidRPr="00587A47">
        <w:rPr>
          <w:noProof/>
        </w:rPr>
        <w:drawing>
          <wp:inline distT="0" distB="0" distL="0" distR="0" wp14:anchorId="373C05C7" wp14:editId="14B67F3C">
            <wp:extent cx="4769510" cy="3576899"/>
            <wp:effectExtent l="0" t="0" r="0" b="508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771268" cy="3578217"/>
                    </a:xfrm>
                    <a:prstGeom prst="rect">
                      <a:avLst/>
                    </a:prstGeom>
                    <a:noFill/>
                    <a:ln>
                      <a:noFill/>
                    </a:ln>
                  </pic:spPr>
                </pic:pic>
              </a:graphicData>
            </a:graphic>
          </wp:inline>
        </w:drawing>
      </w:r>
    </w:p>
    <w:p w14:paraId="6C02BF17" w14:textId="77777777" w:rsidR="00F85DF4" w:rsidRDefault="00587A47" w:rsidP="000B6BA7">
      <w:pPr>
        <w:pStyle w:val="ListNumber2"/>
        <w:numPr>
          <w:ilvl w:val="0"/>
          <w:numId w:val="18"/>
        </w:numPr>
        <w:tabs>
          <w:tab w:val="clear" w:pos="720"/>
          <w:tab w:val="num" w:pos="922"/>
        </w:tabs>
        <w:ind w:left="922"/>
      </w:pPr>
      <w:r w:rsidRPr="00587A47">
        <w:t xml:space="preserve">Because </w:t>
      </w:r>
      <w:ins w:id="1328" w:author="Jim Marek" w:date="2017-02-20T10:44:00Z">
        <w:r w:rsidR="00062A20">
          <w:t xml:space="preserve">a </w:t>
        </w:r>
      </w:ins>
      <w:r w:rsidRPr="00587A47">
        <w:t>change set cannot be checked-in without being associated with a work item</w:t>
      </w:r>
      <w:ins w:id="1329" w:author="Jim Marek" w:date="2017-02-20T10:44:00Z">
        <w:r w:rsidR="00062A20">
          <w:t>,</w:t>
        </w:r>
      </w:ins>
      <w:del w:id="1330" w:author="Jim Marek" w:date="2017-02-20T10:44:00Z">
        <w:r w:rsidRPr="00587A47" w:rsidDel="00062A20">
          <w:delText>.</w:delText>
        </w:r>
      </w:del>
      <w:r w:rsidRPr="00587A47">
        <w:t xml:space="preserve"> </w:t>
      </w:r>
      <w:del w:id="1331" w:author="Jim Marek" w:date="2017-02-20T10:44:00Z">
        <w:r w:rsidRPr="00587A47" w:rsidDel="00062A20">
          <w:delText>A</w:delText>
        </w:r>
      </w:del>
      <w:ins w:id="1332" w:author="Jim Marek" w:date="2017-02-20T10:44:00Z">
        <w:r w:rsidR="00062A20">
          <w:t>a</w:t>
        </w:r>
      </w:ins>
      <w:r w:rsidRPr="00587A47">
        <w:t>n error will appear in the Team Advisor view.</w:t>
      </w:r>
    </w:p>
    <w:p w14:paraId="4069CB38" w14:textId="77777777" w:rsidR="00587A47" w:rsidRDefault="00587A47" w:rsidP="00587A47">
      <w:pPr>
        <w:pStyle w:val="Graphic"/>
      </w:pPr>
      <w:r w:rsidRPr="00587A47">
        <w:rPr>
          <w:noProof/>
        </w:rPr>
        <w:lastRenderedPageBreak/>
        <w:drawing>
          <wp:inline distT="0" distB="0" distL="0" distR="0" wp14:anchorId="383BCF67" wp14:editId="69907B81">
            <wp:extent cx="5025542" cy="3368538"/>
            <wp:effectExtent l="0" t="0" r="3810" b="381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028616" cy="3370598"/>
                    </a:xfrm>
                    <a:prstGeom prst="rect">
                      <a:avLst/>
                    </a:prstGeom>
                    <a:noFill/>
                    <a:ln>
                      <a:noFill/>
                    </a:ln>
                  </pic:spPr>
                </pic:pic>
              </a:graphicData>
            </a:graphic>
          </wp:inline>
        </w:drawing>
      </w:r>
    </w:p>
    <w:p w14:paraId="35A5F28B" w14:textId="77777777" w:rsidR="00587A47" w:rsidRDefault="00587A47" w:rsidP="000B6BA7">
      <w:pPr>
        <w:pStyle w:val="ListNumber2"/>
        <w:numPr>
          <w:ilvl w:val="0"/>
          <w:numId w:val="18"/>
        </w:numPr>
        <w:tabs>
          <w:tab w:val="clear" w:pos="720"/>
          <w:tab w:val="num" w:pos="922"/>
        </w:tabs>
        <w:ind w:left="922"/>
      </w:pPr>
      <w:r w:rsidRPr="00587A47">
        <w:t>Click Associate Work Item and select the work item to be associated to the change set.</w:t>
      </w:r>
    </w:p>
    <w:p w14:paraId="3A56981C" w14:textId="77777777" w:rsidR="00587A47" w:rsidRDefault="00587A47" w:rsidP="00587A47">
      <w:pPr>
        <w:pStyle w:val="Graphic"/>
      </w:pPr>
      <w:r w:rsidRPr="00587A47">
        <w:rPr>
          <w:noProof/>
        </w:rPr>
        <w:drawing>
          <wp:inline distT="0" distB="0" distL="0" distR="0" wp14:anchorId="66DF02F1" wp14:editId="1480B3CA">
            <wp:extent cx="4695298" cy="3409595"/>
            <wp:effectExtent l="0" t="0" r="0" b="63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697836" cy="3411438"/>
                    </a:xfrm>
                    <a:prstGeom prst="rect">
                      <a:avLst/>
                    </a:prstGeom>
                    <a:noFill/>
                    <a:ln>
                      <a:noFill/>
                    </a:ln>
                  </pic:spPr>
                </pic:pic>
              </a:graphicData>
            </a:graphic>
          </wp:inline>
        </w:drawing>
      </w:r>
    </w:p>
    <w:p w14:paraId="27164D4E" w14:textId="77777777" w:rsidR="00587A47" w:rsidRDefault="00587A47" w:rsidP="000B6BA7">
      <w:pPr>
        <w:pStyle w:val="ListNumber2"/>
        <w:numPr>
          <w:ilvl w:val="0"/>
          <w:numId w:val="18"/>
        </w:numPr>
        <w:tabs>
          <w:tab w:val="clear" w:pos="720"/>
          <w:tab w:val="num" w:pos="922"/>
        </w:tabs>
        <w:ind w:left="922"/>
      </w:pPr>
      <w:r w:rsidRPr="00587A47">
        <w:t>Perform steps 1-2 again.</w:t>
      </w:r>
    </w:p>
    <w:p w14:paraId="1DA068BA" w14:textId="77777777" w:rsidR="0011657B" w:rsidRDefault="0011657B" w:rsidP="0011657B">
      <w:pPr>
        <w:pStyle w:val="ListNumber2"/>
        <w:numPr>
          <w:ilvl w:val="0"/>
          <w:numId w:val="0"/>
        </w:numPr>
        <w:ind w:left="720" w:hanging="360"/>
      </w:pPr>
    </w:p>
    <w:p w14:paraId="2DDE74AC" w14:textId="77777777" w:rsidR="0011657B" w:rsidRDefault="0011657B" w:rsidP="0011657B">
      <w:pPr>
        <w:pStyle w:val="ListNumber2"/>
        <w:numPr>
          <w:ilvl w:val="0"/>
          <w:numId w:val="0"/>
        </w:numPr>
        <w:ind w:left="720" w:hanging="360"/>
      </w:pPr>
    </w:p>
    <w:p w14:paraId="4A2EC0CD" w14:textId="77777777" w:rsidR="0011657B" w:rsidRDefault="0011657B" w:rsidP="0011657B">
      <w:pPr>
        <w:pStyle w:val="ListNumber2"/>
        <w:numPr>
          <w:ilvl w:val="0"/>
          <w:numId w:val="0"/>
        </w:numPr>
        <w:ind w:left="720" w:hanging="360"/>
      </w:pPr>
    </w:p>
    <w:p w14:paraId="7EA75BE6" w14:textId="77777777" w:rsidR="00587A47" w:rsidRDefault="00587A47" w:rsidP="00587A47">
      <w:pPr>
        <w:pStyle w:val="Heading2"/>
      </w:pPr>
      <w:bookmarkStart w:id="1333" w:name="_Toc475547787"/>
      <w:r w:rsidRPr="00587A47">
        <w:lastRenderedPageBreak/>
        <w:t>Accepting Incoming Changes</w:t>
      </w:r>
      <w:bookmarkEnd w:id="1333"/>
    </w:p>
    <w:p w14:paraId="757D882D" w14:textId="77777777" w:rsidR="00587A47" w:rsidRDefault="00587A47" w:rsidP="00587A47">
      <w:pPr>
        <w:pStyle w:val="Paragraph1"/>
      </w:pPr>
      <w:r w:rsidRPr="00587A47">
        <w:t xml:space="preserve">A change set is classified as incoming when it is present in a workspace flow target but not in the workspace itself. </w:t>
      </w:r>
      <w:ins w:id="1334" w:author="Jim Marek" w:date="2017-03-03T14:38:00Z">
        <w:r w:rsidR="00DF7DEF">
          <w:t xml:space="preserve">For example, you and a colleague are working on different work items for the </w:t>
        </w:r>
      </w:ins>
      <w:ins w:id="1335" w:author="Jim Marek" w:date="2017-03-03T14:39:00Z">
        <w:r w:rsidR="00DF7DEF">
          <w:t xml:space="preserve">same component. Your colleague’s fix was simple and it is complete. </w:t>
        </w:r>
      </w:ins>
      <w:ins w:id="1336" w:author="Jim Marek" w:date="2017-03-03T14:40:00Z">
        <w:r w:rsidR="00DF7DEF">
          <w:t>The change set is classified as incoming because it is not yet in your workspace.</w:t>
        </w:r>
      </w:ins>
    </w:p>
    <w:p w14:paraId="6BDE2FD7" w14:textId="77777777" w:rsidR="00587A47" w:rsidRDefault="00587A47" w:rsidP="00587A47">
      <w:pPr>
        <w:pStyle w:val="Paragraph1"/>
      </w:pPr>
      <w:r w:rsidRPr="00587A47">
        <w:t>In the Pending Changes view, incoming change sets are visible in the Incoming folder for the component. You can accept an incoming change set to add it to your repository workspace</w:t>
      </w:r>
      <w:r w:rsidR="00BB02F4">
        <w:t xml:space="preserve"> and load it into your sandbox.</w:t>
      </w:r>
    </w:p>
    <w:p w14:paraId="45DE30EF" w14:textId="77777777" w:rsidR="00587A47" w:rsidRDefault="00587A47" w:rsidP="00587A47">
      <w:pPr>
        <w:pStyle w:val="Paragraph1"/>
      </w:pPr>
      <w:r w:rsidRPr="00587A47">
        <w:t>If an accepted change is causing problems in your workspace, you can discard it. This action unloads it from the sandbox, removes it from the repository workspace, and returns it to the Incoming folder, effectively undoing the accept operation that added it to your workspace.</w:t>
      </w:r>
    </w:p>
    <w:p w14:paraId="780814F7" w14:textId="77777777" w:rsidR="00587A47" w:rsidRPr="00587A47" w:rsidRDefault="00587A47" w:rsidP="000B6BA7">
      <w:pPr>
        <w:pStyle w:val="ListNumber2"/>
        <w:numPr>
          <w:ilvl w:val="0"/>
          <w:numId w:val="20"/>
        </w:numPr>
        <w:tabs>
          <w:tab w:val="clear" w:pos="720"/>
          <w:tab w:val="num" w:pos="1124"/>
        </w:tabs>
        <w:ind w:left="922"/>
      </w:pPr>
      <w:r w:rsidRPr="00587A47">
        <w:t>To accept incoming changes, go to the Pending Changes view.</w:t>
      </w:r>
    </w:p>
    <w:p w14:paraId="69194742" w14:textId="77777777" w:rsidR="00587A47" w:rsidRDefault="00587A47" w:rsidP="000B6BA7">
      <w:pPr>
        <w:pStyle w:val="ListNumber2"/>
        <w:numPr>
          <w:ilvl w:val="0"/>
          <w:numId w:val="18"/>
        </w:numPr>
        <w:tabs>
          <w:tab w:val="clear" w:pos="720"/>
          <w:tab w:val="num" w:pos="922"/>
        </w:tabs>
        <w:ind w:left="922"/>
      </w:pPr>
      <w:r w:rsidRPr="00587A47">
        <w:t>In the Incoming folder, verify the changes and when you are ready</w:t>
      </w:r>
      <w:ins w:id="1337" w:author="Jim Marek" w:date="2017-03-03T14:41:00Z">
        <w:r w:rsidR="00DF7DEF">
          <w:t>,</w:t>
        </w:r>
      </w:ins>
      <w:r w:rsidRPr="00587A47">
        <w:t xml:space="preserve"> right-click the item and select Accept.</w:t>
      </w:r>
    </w:p>
    <w:p w14:paraId="09CF8ED0" w14:textId="77777777" w:rsidR="00587A47" w:rsidRDefault="00587A47" w:rsidP="00587A47">
      <w:pPr>
        <w:pStyle w:val="Heading2"/>
      </w:pPr>
      <w:bookmarkStart w:id="1338" w:name="_Toc475547788"/>
      <w:r w:rsidRPr="00587A47">
        <w:t xml:space="preserve">Suspending </w:t>
      </w:r>
      <w:r w:rsidR="00C45B2A" w:rsidRPr="00587A47">
        <w:t>Change Sets</w:t>
      </w:r>
      <w:bookmarkEnd w:id="1338"/>
    </w:p>
    <w:p w14:paraId="7AA68140" w14:textId="77777777" w:rsidR="00587A47" w:rsidRDefault="00587A47" w:rsidP="00587A47">
      <w:pPr>
        <w:pStyle w:val="Paragraph1"/>
      </w:pPr>
      <w:r w:rsidRPr="00587A47">
        <w:t>Suspending a change set removes it from the repository workspace and unloads it from the sandbox but preserves it in the repository so that it can be restored when you want to resume work on it.</w:t>
      </w:r>
    </w:p>
    <w:p w14:paraId="60B95D39" w14:textId="77777777" w:rsidR="00587A47" w:rsidRDefault="00587A47" w:rsidP="000B6BA7">
      <w:pPr>
        <w:pStyle w:val="ListNumber2"/>
        <w:numPr>
          <w:ilvl w:val="0"/>
          <w:numId w:val="21"/>
        </w:numPr>
        <w:tabs>
          <w:tab w:val="clear" w:pos="720"/>
          <w:tab w:val="num" w:pos="1124"/>
        </w:tabs>
        <w:ind w:left="922"/>
      </w:pPr>
      <w:r>
        <w:t>In the Pending Changes view, navigate to the change set that you want to suspend.</w:t>
      </w:r>
    </w:p>
    <w:p w14:paraId="423A3FFB" w14:textId="77777777" w:rsidR="00587A47" w:rsidRDefault="00587A47" w:rsidP="000B6BA7">
      <w:pPr>
        <w:pStyle w:val="ListNumber2"/>
        <w:numPr>
          <w:ilvl w:val="0"/>
          <w:numId w:val="18"/>
        </w:numPr>
        <w:tabs>
          <w:tab w:val="clear" w:pos="720"/>
          <w:tab w:val="num" w:pos="922"/>
        </w:tabs>
        <w:ind w:left="922"/>
      </w:pPr>
      <w:r>
        <w:t>Right-click the change set and click Suspend.</w:t>
      </w:r>
    </w:p>
    <w:p w14:paraId="4FB545B7" w14:textId="77777777" w:rsidR="00587A47" w:rsidRDefault="002F1EFC" w:rsidP="002F1EFC">
      <w:pPr>
        <w:pStyle w:val="Graphic"/>
      </w:pPr>
      <w:r w:rsidRPr="002F1EFC">
        <w:rPr>
          <w:noProof/>
        </w:rPr>
        <w:drawing>
          <wp:inline distT="0" distB="0" distL="0" distR="0" wp14:anchorId="287E16DD" wp14:editId="083FE4E5">
            <wp:extent cx="5047488" cy="3383248"/>
            <wp:effectExtent l="0" t="0" r="1270" b="8255"/>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050604" cy="3385336"/>
                    </a:xfrm>
                    <a:prstGeom prst="rect">
                      <a:avLst/>
                    </a:prstGeom>
                    <a:noFill/>
                    <a:ln>
                      <a:noFill/>
                    </a:ln>
                  </pic:spPr>
                </pic:pic>
              </a:graphicData>
            </a:graphic>
          </wp:inline>
        </w:drawing>
      </w:r>
    </w:p>
    <w:p w14:paraId="78406CE5" w14:textId="77777777" w:rsidR="002F1EFC" w:rsidRDefault="002F1EFC" w:rsidP="000B6BA7">
      <w:pPr>
        <w:pStyle w:val="ListNumber2"/>
        <w:numPr>
          <w:ilvl w:val="0"/>
          <w:numId w:val="18"/>
        </w:numPr>
        <w:tabs>
          <w:tab w:val="clear" w:pos="720"/>
          <w:tab w:val="num" w:pos="922"/>
        </w:tabs>
        <w:ind w:left="922"/>
      </w:pPr>
      <w:r>
        <w:t>The change set moves to the component's Suspended folder. New changes accumulate in a new change set, or in an existing one that you designate as current.</w:t>
      </w:r>
    </w:p>
    <w:p w14:paraId="5A9E9137" w14:textId="77777777" w:rsidR="002F1EFC" w:rsidRDefault="002F1EFC" w:rsidP="000B6BA7">
      <w:pPr>
        <w:pStyle w:val="ListNumber2"/>
        <w:numPr>
          <w:ilvl w:val="0"/>
          <w:numId w:val="18"/>
        </w:numPr>
        <w:tabs>
          <w:tab w:val="clear" w:pos="720"/>
          <w:tab w:val="num" w:pos="922"/>
        </w:tabs>
        <w:ind w:left="922"/>
      </w:pPr>
      <w:r>
        <w:lastRenderedPageBreak/>
        <w:t>To continue working on a suspended change set, go to the Suspended folder.</w:t>
      </w:r>
    </w:p>
    <w:p w14:paraId="1035C6EC" w14:textId="77777777" w:rsidR="002F1EFC" w:rsidRDefault="002F1EFC" w:rsidP="000B6BA7">
      <w:pPr>
        <w:pStyle w:val="ListNumber2"/>
        <w:numPr>
          <w:ilvl w:val="0"/>
          <w:numId w:val="18"/>
        </w:numPr>
        <w:tabs>
          <w:tab w:val="clear" w:pos="720"/>
          <w:tab w:val="num" w:pos="922"/>
        </w:tabs>
        <w:ind w:left="922"/>
      </w:pPr>
      <w:r>
        <w:t>Right-click on the suspended change set and select Resume.</w:t>
      </w:r>
    </w:p>
    <w:p w14:paraId="7A1CFA56" w14:textId="77777777" w:rsidR="00690484" w:rsidRDefault="00690484" w:rsidP="00690484">
      <w:pPr>
        <w:pStyle w:val="Graphic"/>
      </w:pPr>
      <w:r w:rsidRPr="00690484">
        <w:rPr>
          <w:noProof/>
        </w:rPr>
        <w:drawing>
          <wp:inline distT="0" distB="0" distL="0" distR="0" wp14:anchorId="163CD90B" wp14:editId="375F4926">
            <wp:extent cx="4898545" cy="3283414"/>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900735" cy="3284882"/>
                    </a:xfrm>
                    <a:prstGeom prst="rect">
                      <a:avLst/>
                    </a:prstGeom>
                    <a:noFill/>
                    <a:ln>
                      <a:noFill/>
                    </a:ln>
                  </pic:spPr>
                </pic:pic>
              </a:graphicData>
            </a:graphic>
          </wp:inline>
        </w:drawing>
      </w:r>
    </w:p>
    <w:p w14:paraId="44BCB4B2" w14:textId="77777777" w:rsidR="00690484" w:rsidRDefault="00690484" w:rsidP="00690484">
      <w:pPr>
        <w:pStyle w:val="Heading2"/>
      </w:pPr>
      <w:bookmarkStart w:id="1339" w:name="_Toc475547789"/>
      <w:r w:rsidRPr="00690484">
        <w:t xml:space="preserve">Finding and </w:t>
      </w:r>
      <w:r w:rsidR="00C45B2A" w:rsidRPr="00690484">
        <w:t>Resolving Conflicts</w:t>
      </w:r>
      <w:bookmarkEnd w:id="1339"/>
    </w:p>
    <w:p w14:paraId="166CE975" w14:textId="77777777" w:rsidR="00690484" w:rsidRDefault="00690484" w:rsidP="00690484">
      <w:pPr>
        <w:pStyle w:val="Paragraph1"/>
      </w:pPr>
      <w:r w:rsidRPr="00690484">
        <w:t xml:space="preserve">When Rational Team Concert source control detects that the same file exists in an outgoing change set and an incoming change set, it recognizes that a potential conflict exists and places orange icon overlays </w:t>
      </w:r>
      <w:r w:rsidRPr="00DF7DEF">
        <w:rPr>
          <w:noProof/>
          <w:position w:val="-13"/>
          <w:rPrChange w:id="1340" w:author="Jim Marek" w:date="2017-03-03T14:46:00Z">
            <w:rPr>
              <w:noProof/>
            </w:rPr>
          </w:rPrChange>
        </w:rPr>
        <w:drawing>
          <wp:inline distT="0" distB="0" distL="0" distR="0" wp14:anchorId="5D85FB96" wp14:editId="78119FF3">
            <wp:extent cx="220980" cy="205738"/>
            <wp:effectExtent l="19050" t="0" r="762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tretch>
                      <a:fillRect/>
                    </a:stretch>
                  </pic:blipFill>
                  <pic:spPr>
                    <a:xfrm flipV="1">
                      <a:off x="0" y="0"/>
                      <a:ext cx="283507" cy="263952"/>
                    </a:xfrm>
                    <a:prstGeom prst="rect">
                      <a:avLst/>
                    </a:prstGeom>
                  </pic:spPr>
                </pic:pic>
              </a:graphicData>
            </a:graphic>
          </wp:inline>
        </w:drawing>
      </w:r>
      <w:r w:rsidRPr="00690484">
        <w:t xml:space="preserve"> beside the Outgoing and Incoming folders that include the conflict. A conflict is classified as a potential conflict until you accept the change set that contains it. You cannot deliver a change set that includes a potential conflict. If you accept a change set that includes a potential conflict, the potential conflict is realized, and must be resolved in your workspace.</w:t>
      </w:r>
    </w:p>
    <w:p w14:paraId="6B44EA58" w14:textId="77777777" w:rsidR="00690484" w:rsidRDefault="00690484" w:rsidP="000B6BA7">
      <w:pPr>
        <w:pStyle w:val="ListNumber2"/>
        <w:numPr>
          <w:ilvl w:val="0"/>
          <w:numId w:val="22"/>
        </w:numPr>
        <w:tabs>
          <w:tab w:val="clear" w:pos="720"/>
          <w:tab w:val="num" w:pos="1124"/>
        </w:tabs>
        <w:ind w:left="922"/>
      </w:pPr>
      <w:r>
        <w:t>In the Pending Changes view, navigate to the change set in the component's Incoming folder. When you select a file in the Incoming change set, the conflicting file in the Outgoing change set is highlighted.</w:t>
      </w:r>
    </w:p>
    <w:p w14:paraId="4DDF1EB0" w14:textId="77777777" w:rsidR="00690484" w:rsidRDefault="00690484" w:rsidP="000B6BA7">
      <w:pPr>
        <w:pStyle w:val="ListNumber2"/>
        <w:numPr>
          <w:ilvl w:val="0"/>
          <w:numId w:val="18"/>
        </w:numPr>
        <w:tabs>
          <w:tab w:val="clear" w:pos="720"/>
          <w:tab w:val="num" w:pos="922"/>
        </w:tabs>
        <w:ind w:left="922"/>
      </w:pPr>
      <w:r>
        <w:t xml:space="preserve">To review the potential conflicts, right-click each file that has the potential conflict icon </w:t>
      </w:r>
      <w:ins w:id="1341" w:author="Jim Marek" w:date="2017-03-03T14:48:00Z">
        <w:r w:rsidR="00DF7DEF">
          <w:br/>
        </w:r>
      </w:ins>
      <w:r>
        <w:t>(</w:t>
      </w:r>
      <w:ins w:id="1342" w:author="Jim Marek" w:date="2017-03-03T14:47:00Z">
        <w:r w:rsidR="00DF7DEF" w:rsidRPr="00DF7DEF">
          <w:rPr>
            <w:noProof/>
            <w:position w:val="-13"/>
            <w:rPrChange w:id="1343" w:author="Jim Marek" w:date="2017-03-03T14:48:00Z">
              <w:rPr>
                <w:noProof/>
              </w:rPr>
            </w:rPrChange>
          </w:rPr>
          <w:drawing>
            <wp:inline distT="0" distB="0" distL="0" distR="0" wp14:anchorId="57323426" wp14:editId="3C076DD9">
              <wp:extent cx="220980" cy="205738"/>
              <wp:effectExtent l="19050" t="0" r="7620" b="0"/>
              <wp:docPr id="2058"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tretch>
                        <a:fillRect/>
                      </a:stretch>
                    </pic:blipFill>
                    <pic:spPr>
                      <a:xfrm flipV="1">
                        <a:off x="0" y="0"/>
                        <a:ext cx="283507" cy="263952"/>
                      </a:xfrm>
                      <a:prstGeom prst="rect">
                        <a:avLst/>
                      </a:prstGeom>
                    </pic:spPr>
                  </pic:pic>
                </a:graphicData>
              </a:graphic>
            </wp:inline>
          </w:drawing>
        </w:r>
      </w:ins>
      <w:r>
        <w:t>) beside it and click Open in Compare Editor.</w:t>
      </w:r>
    </w:p>
    <w:p w14:paraId="03A9355C" w14:textId="77777777" w:rsidR="002F1EFC" w:rsidRDefault="00690484" w:rsidP="000B6BA7">
      <w:pPr>
        <w:pStyle w:val="ListNumber2"/>
        <w:numPr>
          <w:ilvl w:val="0"/>
          <w:numId w:val="18"/>
        </w:numPr>
        <w:tabs>
          <w:tab w:val="clear" w:pos="720"/>
          <w:tab w:val="num" w:pos="922"/>
        </w:tabs>
        <w:ind w:left="922"/>
      </w:pPr>
      <w:r>
        <w:t>After you review the differences, take one of the following actions:</w:t>
      </w:r>
    </w:p>
    <w:p w14:paraId="0D70C1B9" w14:textId="77777777" w:rsidR="004F5432" w:rsidRDefault="004F5432" w:rsidP="004F5432">
      <w:pPr>
        <w:pStyle w:val="ListBullet3"/>
        <w:tabs>
          <w:tab w:val="clear" w:pos="1080"/>
          <w:tab w:val="num" w:pos="1440"/>
        </w:tabs>
        <w:ind w:left="1440"/>
      </w:pPr>
      <w:r>
        <w:t xml:space="preserve">To accept the incoming change set that contains the potential conflict, right-click it and click Accept. The </w:t>
      </w:r>
      <w:ins w:id="1344" w:author="Jim Marek" w:date="2017-03-03T14:48:00Z">
        <w:r w:rsidR="001E1F7C" w:rsidRPr="001E1F7C">
          <w:rPr>
            <w:noProof/>
            <w:position w:val="-10"/>
            <w:rPrChange w:id="1345" w:author="Jim Marek" w:date="2017-03-03T14:49:00Z">
              <w:rPr>
                <w:noProof/>
              </w:rPr>
            </w:rPrChange>
          </w:rPr>
          <w:drawing>
            <wp:inline distT="0" distB="0" distL="0" distR="0" wp14:anchorId="040DE1B9" wp14:editId="2399190D">
              <wp:extent cx="220980" cy="205738"/>
              <wp:effectExtent l="19050" t="0" r="7620" b="0"/>
              <wp:docPr id="2059"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tretch>
                        <a:fillRect/>
                      </a:stretch>
                    </pic:blipFill>
                    <pic:spPr>
                      <a:xfrm flipV="1">
                        <a:off x="0" y="0"/>
                        <a:ext cx="283507" cy="263952"/>
                      </a:xfrm>
                      <a:prstGeom prst="rect">
                        <a:avLst/>
                      </a:prstGeom>
                    </pic:spPr>
                  </pic:pic>
                </a:graphicData>
              </a:graphic>
            </wp:inline>
          </w:drawing>
        </w:r>
      </w:ins>
      <w:del w:id="1346" w:author="Jim Marek" w:date="2017-03-03T14:48:00Z">
        <w:r w:rsidR="00D14F47" w:rsidDel="001E1F7C">
          <w:rPr>
            <w:noProof/>
          </w:rPr>
          <w:drawing>
            <wp:inline distT="0" distB="0" distL="0" distR="0" wp14:anchorId="4362CCF5" wp14:editId="405DA68D">
              <wp:extent cx="129769" cy="129769"/>
              <wp:effectExtent l="19050" t="0" r="3581"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tretch>
                        <a:fillRect/>
                      </a:stretch>
                    </pic:blipFill>
                    <pic:spPr>
                      <a:xfrm>
                        <a:off x="0" y="0"/>
                        <a:ext cx="132969" cy="132969"/>
                      </a:xfrm>
                      <a:prstGeom prst="rect">
                        <a:avLst/>
                      </a:prstGeom>
                    </pic:spPr>
                  </pic:pic>
                </a:graphicData>
              </a:graphic>
            </wp:inline>
          </w:drawing>
        </w:r>
      </w:del>
      <w:r w:rsidR="00D14F47">
        <w:t xml:space="preserve"> </w:t>
      </w:r>
      <w:r>
        <w:t xml:space="preserve">overlays are replaced </w:t>
      </w:r>
      <w:r w:rsidR="00D14F47">
        <w:rPr>
          <w:noProof/>
        </w:rPr>
        <w:drawing>
          <wp:inline distT="0" distB="0" distL="0" distR="0" wp14:anchorId="63CB3701" wp14:editId="0609FBA8">
            <wp:extent cx="122132" cy="117043"/>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163562" cy="156747"/>
                    </a:xfrm>
                    <a:prstGeom prst="rect">
                      <a:avLst/>
                    </a:prstGeom>
                  </pic:spPr>
                </pic:pic>
              </a:graphicData>
            </a:graphic>
          </wp:inline>
        </w:drawing>
      </w:r>
      <w:r w:rsidR="00D14F47">
        <w:t xml:space="preserve"> </w:t>
      </w:r>
      <w:r>
        <w:t>with overlays, non-conflicting files in the change set are accepted into your workspace and the potential conflicts become actual conflicts, which you must resolve.</w:t>
      </w:r>
    </w:p>
    <w:p w14:paraId="39C48BA2" w14:textId="77777777" w:rsidR="004F5432" w:rsidRDefault="004F5432" w:rsidP="004F5432">
      <w:pPr>
        <w:pStyle w:val="ListBullet3"/>
        <w:tabs>
          <w:tab w:val="clear" w:pos="1080"/>
          <w:tab w:val="num" w:pos="1440"/>
        </w:tabs>
        <w:ind w:left="1440"/>
      </w:pPr>
      <w:r>
        <w:t>To suspend the outgoing change set, right-click it and click Suspend.</w:t>
      </w:r>
    </w:p>
    <w:p w14:paraId="442D8CE2" w14:textId="77777777" w:rsidR="004F5432" w:rsidRDefault="004F5432" w:rsidP="004F5432">
      <w:pPr>
        <w:pStyle w:val="ListBullet3"/>
        <w:tabs>
          <w:tab w:val="clear" w:pos="1080"/>
          <w:tab w:val="num" w:pos="1440"/>
        </w:tabs>
        <w:ind w:left="1440"/>
      </w:pPr>
      <w:r>
        <w:lastRenderedPageBreak/>
        <w:t>To permanently remove the change that is causing the conflict, right-click the file in the outgoing change set and click Undo.</w:t>
      </w:r>
    </w:p>
    <w:p w14:paraId="22829B6F" w14:textId="77777777" w:rsidR="00587A47" w:rsidRDefault="004F5432" w:rsidP="004F5432">
      <w:pPr>
        <w:pStyle w:val="ListBullet3"/>
        <w:tabs>
          <w:tab w:val="clear" w:pos="1080"/>
          <w:tab w:val="num" w:pos="1440"/>
        </w:tabs>
        <w:ind w:left="1440"/>
      </w:pPr>
      <w:r>
        <w:t>To discard the entire outgoing change set, right-click it and click Discard.</w:t>
      </w:r>
    </w:p>
    <w:p w14:paraId="0791C94B" w14:textId="77777777" w:rsidR="004F5432" w:rsidRDefault="00D14F47" w:rsidP="00D14F47">
      <w:pPr>
        <w:pStyle w:val="Heading2"/>
      </w:pPr>
      <w:bookmarkStart w:id="1347" w:name="_Toc475547790"/>
      <w:r w:rsidRPr="00D14F47">
        <w:t>Viewing History of Files</w:t>
      </w:r>
      <w:bookmarkEnd w:id="1347"/>
    </w:p>
    <w:p w14:paraId="7EE3FF29" w14:textId="77777777" w:rsidR="004F5432" w:rsidRDefault="00D14F47" w:rsidP="00D14F47">
      <w:pPr>
        <w:pStyle w:val="Paragraph1"/>
      </w:pPr>
      <w:r w:rsidRPr="00D14F47">
        <w:t>The History view of a file lists all the change sets, one per line, that include the file. You can open any of these change sets in the Change Explorer view to see more detail about individual items in the change set.</w:t>
      </w:r>
    </w:p>
    <w:p w14:paraId="0BC0BB96" w14:textId="77777777" w:rsidR="004F5432" w:rsidRDefault="00D14F47" w:rsidP="000B6BA7">
      <w:pPr>
        <w:pStyle w:val="ListNumber2"/>
        <w:numPr>
          <w:ilvl w:val="0"/>
          <w:numId w:val="23"/>
        </w:numPr>
        <w:tabs>
          <w:tab w:val="clear" w:pos="720"/>
          <w:tab w:val="num" w:pos="1124"/>
        </w:tabs>
        <w:ind w:left="922"/>
      </w:pPr>
      <w:r w:rsidRPr="00D14F47">
        <w:t>In the Repository Files view, right click the file and select Show History.</w:t>
      </w:r>
    </w:p>
    <w:p w14:paraId="7BE92E59" w14:textId="77777777" w:rsidR="00D14F47" w:rsidRDefault="00D14F47" w:rsidP="00D14F47">
      <w:pPr>
        <w:pStyle w:val="Graphic"/>
      </w:pPr>
      <w:r w:rsidRPr="00D14F47">
        <w:rPr>
          <w:noProof/>
        </w:rPr>
        <w:drawing>
          <wp:inline distT="0" distB="0" distL="0" distR="0" wp14:anchorId="48080AC9" wp14:editId="7792A80B">
            <wp:extent cx="4668973" cy="3129535"/>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72277" cy="3131750"/>
                    </a:xfrm>
                    <a:prstGeom prst="rect">
                      <a:avLst/>
                    </a:prstGeom>
                    <a:noFill/>
                    <a:ln>
                      <a:noFill/>
                    </a:ln>
                  </pic:spPr>
                </pic:pic>
              </a:graphicData>
            </a:graphic>
          </wp:inline>
        </w:drawing>
      </w:r>
    </w:p>
    <w:p w14:paraId="3BA409C3" w14:textId="77777777" w:rsidR="00D14F47" w:rsidRDefault="00D14F47" w:rsidP="000B6BA7">
      <w:pPr>
        <w:pStyle w:val="ListNumber2"/>
        <w:numPr>
          <w:ilvl w:val="0"/>
          <w:numId w:val="23"/>
        </w:numPr>
        <w:tabs>
          <w:tab w:val="clear" w:pos="720"/>
          <w:tab w:val="num" w:pos="1124"/>
        </w:tabs>
        <w:ind w:left="922"/>
      </w:pPr>
      <w:r w:rsidRPr="00D14F47">
        <w:t>Double click the selected work item to view the details.</w:t>
      </w:r>
    </w:p>
    <w:p w14:paraId="1F175A61" w14:textId="77777777" w:rsidR="00D14F47" w:rsidRDefault="00D14F47" w:rsidP="00D14F47">
      <w:pPr>
        <w:pStyle w:val="Graphic"/>
      </w:pPr>
      <w:r w:rsidRPr="00D14F47">
        <w:rPr>
          <w:noProof/>
        </w:rPr>
        <w:lastRenderedPageBreak/>
        <w:drawing>
          <wp:inline distT="0" distB="0" distL="0" distR="0" wp14:anchorId="5045A4D5" wp14:editId="1AD15C84">
            <wp:extent cx="4769510" cy="3196923"/>
            <wp:effectExtent l="0" t="0" r="0" b="381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773462" cy="3199572"/>
                    </a:xfrm>
                    <a:prstGeom prst="rect">
                      <a:avLst/>
                    </a:prstGeom>
                    <a:noFill/>
                    <a:ln>
                      <a:noFill/>
                    </a:ln>
                  </pic:spPr>
                </pic:pic>
              </a:graphicData>
            </a:graphic>
          </wp:inline>
        </w:drawing>
      </w:r>
    </w:p>
    <w:p w14:paraId="5DF2FB3A" w14:textId="77777777" w:rsidR="00D14F47" w:rsidRDefault="0011657B" w:rsidP="0011657B">
      <w:pPr>
        <w:pStyle w:val="BlankPage"/>
      </w:pPr>
      <w:r>
        <w:lastRenderedPageBreak/>
        <w:t>Page Left Intentionally Blank</w:t>
      </w:r>
      <w:bookmarkEnd w:id="196"/>
    </w:p>
    <w:sectPr w:rsidR="00D14F47" w:rsidSect="00C75F04">
      <w:footerReference w:type="first" r:id="rId143"/>
      <w:pgSz w:w="11909" w:h="16834"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25" w:author="Jim Marek" w:date="2017-02-27T10:40:00Z" w:initials="JMM">
    <w:p w14:paraId="273D8A2A" w14:textId="77777777" w:rsidR="00E42B8F" w:rsidRDefault="00E42B8F" w:rsidP="00EE6B84">
      <w:pPr>
        <w:pStyle w:val="CommentText"/>
      </w:pPr>
      <w:r>
        <w:rPr>
          <w:rStyle w:val="CommentReference"/>
        </w:rPr>
        <w:annotationRef/>
      </w:r>
      <w:r>
        <w:t>Do I understand correctly? If this is a defect, the “Found In” identifies the release that was being tested or used when the defect was detected.</w:t>
      </w:r>
    </w:p>
    <w:p w14:paraId="7EEA38A2" w14:textId="77777777" w:rsidR="00E42B8F" w:rsidRDefault="00E42B8F" w:rsidP="00EE6B84">
      <w:pPr>
        <w:pStyle w:val="CommentText"/>
      </w:pPr>
    </w:p>
    <w:p w14:paraId="7A8B94B6" w14:textId="77777777" w:rsidR="00E42B8F" w:rsidRDefault="00E42B8F" w:rsidP="00EE6B84">
      <w:pPr>
        <w:pStyle w:val="CommentText"/>
      </w:pPr>
      <w:r>
        <w:t>If this is a work item for a story or some other new feature, “Found In” specifies the target release.</w:t>
      </w:r>
    </w:p>
    <w:p w14:paraId="57D4FFAE" w14:textId="77777777" w:rsidR="00E42B8F" w:rsidRDefault="00E42B8F" w:rsidP="00EE6B84">
      <w:pPr>
        <w:pStyle w:val="CommentText"/>
      </w:pPr>
    </w:p>
    <w:p w14:paraId="21618FE7" w14:textId="77777777" w:rsidR="00E42B8F" w:rsidRDefault="00E42B8F" w:rsidP="00EE6B84">
      <w:pPr>
        <w:pStyle w:val="CommentText"/>
      </w:pPr>
      <w:r>
        <w:t>Whether I understand correctly or not, t would be good to clarify this in the text.</w:t>
      </w:r>
    </w:p>
  </w:comment>
  <w:comment w:id="229" w:author="Jim Marek" w:date="2017-02-27T10:40:00Z" w:initials="JMM">
    <w:p w14:paraId="36DA54A7" w14:textId="77777777" w:rsidR="00E42B8F" w:rsidRDefault="00E42B8F">
      <w:pPr>
        <w:pStyle w:val="CommentText"/>
      </w:pPr>
      <w:r>
        <w:rPr>
          <w:rStyle w:val="CommentReference"/>
        </w:rPr>
        <w:annotationRef/>
      </w:r>
      <w:r>
        <w:t>Do I understand correctly? If this is a defect, the “Found In” identifies the release that was being tested or used when the defect was detected.</w:t>
      </w:r>
    </w:p>
    <w:p w14:paraId="70EE6C4C" w14:textId="77777777" w:rsidR="00E42B8F" w:rsidRDefault="00E42B8F">
      <w:pPr>
        <w:pStyle w:val="CommentText"/>
      </w:pPr>
    </w:p>
    <w:p w14:paraId="05BD9374" w14:textId="77777777" w:rsidR="00E42B8F" w:rsidRDefault="00E42B8F">
      <w:pPr>
        <w:pStyle w:val="CommentText"/>
      </w:pPr>
      <w:r>
        <w:t>If this is a work item for a story or some other new feature, “Found In” specifies the target release.</w:t>
      </w:r>
    </w:p>
    <w:p w14:paraId="54CE75B9" w14:textId="77777777" w:rsidR="00E42B8F" w:rsidRDefault="00E42B8F">
      <w:pPr>
        <w:pStyle w:val="CommentText"/>
      </w:pPr>
    </w:p>
    <w:p w14:paraId="0F8716F9" w14:textId="77777777" w:rsidR="00E42B8F" w:rsidRDefault="00E42B8F">
      <w:pPr>
        <w:pStyle w:val="CommentText"/>
      </w:pPr>
      <w:r>
        <w:t>Whether I understand correctly or not, t would be good to clarify this in the text.</w:t>
      </w:r>
    </w:p>
  </w:comment>
  <w:comment w:id="233" w:author="Jim Marek" w:date="2017-02-27T10:51:00Z" w:initials="JMM">
    <w:p w14:paraId="4C88FCFD" w14:textId="77777777" w:rsidR="00E42B8F" w:rsidRDefault="00E42B8F">
      <w:pPr>
        <w:pStyle w:val="CommentText"/>
      </w:pPr>
      <w:r>
        <w:rPr>
          <w:rStyle w:val="CommentReference"/>
        </w:rPr>
        <w:annotationRef/>
      </w:r>
      <w:r>
        <w:t>So, the description can be longer than 32KB, but only the first 32KB appear in the form, correct?</w:t>
      </w:r>
    </w:p>
  </w:comment>
  <w:comment w:id="1307" w:author="Jim Marek" w:date="2017-02-27T12:53:00Z" w:initials="JMM">
    <w:p w14:paraId="3E5E4808" w14:textId="77777777" w:rsidR="00E42B8F" w:rsidRDefault="00E42B8F">
      <w:pPr>
        <w:pStyle w:val="CommentText"/>
      </w:pPr>
      <w:r>
        <w:rPr>
          <w:rStyle w:val="CommentReference"/>
        </w:rPr>
        <w:annotationRef/>
      </w:r>
      <w:r>
        <w:t>Please rewrite this to clarify that the source code initially resides in the repository, and somehow gets to the sandbox. According to Step 3 on page 29, it is the Load Repository Workspace process that “loads your new repository workspace into your sandbox.”</w:t>
      </w:r>
    </w:p>
  </w:comment>
  <w:comment w:id="1315" w:author="Jim Marek" w:date="2017-02-27T13:05:00Z" w:initials="JMM">
    <w:p w14:paraId="41FE37BE" w14:textId="77777777" w:rsidR="00E42B8F" w:rsidRDefault="00E42B8F">
      <w:pPr>
        <w:pStyle w:val="CommentText"/>
      </w:pPr>
      <w:r>
        <w:rPr>
          <w:rStyle w:val="CommentReference"/>
        </w:rPr>
        <w:annotationRef/>
      </w:r>
      <w:r>
        <w:t>What does “stream” mean? Is there another word that has already been defined that could be used instead?</w:t>
      </w:r>
    </w:p>
  </w:comment>
  <w:comment w:id="1317" w:author="Jim Marek" w:date="2017-02-27T13:04:00Z" w:initials="JMM">
    <w:p w14:paraId="50AD4FE3" w14:textId="77777777" w:rsidR="00E42B8F" w:rsidRDefault="00E42B8F">
      <w:pPr>
        <w:pStyle w:val="CommentText"/>
      </w:pPr>
      <w:r>
        <w:rPr>
          <w:rStyle w:val="CommentReference"/>
        </w:rPr>
        <w:annotationRef/>
      </w:r>
      <w:r>
        <w:t>Does expanding the “Source Code” directory automatically pop up the menu, or is it necessary to right click "Source Code" to get the menu? If so, is it actually necessary to expand the "Source Code" directory?</w:t>
      </w:r>
    </w:p>
  </w:comment>
  <w:comment w:id="1321" w:author="Jim Marek" w:date="2017-02-27T13:17:00Z" w:initials="JMM">
    <w:p w14:paraId="23DE8578" w14:textId="77777777" w:rsidR="00E42B8F" w:rsidRDefault="00E42B8F">
      <w:pPr>
        <w:pStyle w:val="CommentText"/>
      </w:pPr>
      <w:r>
        <w:rPr>
          <w:rStyle w:val="CommentReference"/>
        </w:rPr>
        <w:annotationRef/>
      </w:r>
      <w:r>
        <w:t>Is this going to load all the components from all the Eclipse projects into my Repository Workspace? Please clarify what gets loaded.</w:t>
      </w:r>
    </w:p>
  </w:comment>
  <w:comment w:id="1322" w:author="Jim Marek" w:date="2017-02-27T13:12:00Z" w:initials="JMM">
    <w:p w14:paraId="2AB30371" w14:textId="77777777" w:rsidR="00E42B8F" w:rsidRDefault="00E42B8F">
      <w:pPr>
        <w:pStyle w:val="CommentText"/>
      </w:pPr>
      <w:r>
        <w:rPr>
          <w:rStyle w:val="CommentReference"/>
        </w:rPr>
        <w:annotationRef/>
      </w:r>
      <w:r>
        <w:t>This is inconsistent with the introductory paragraph in section 5 that says “</w:t>
      </w:r>
      <w:r w:rsidRPr="0017047F">
        <w:rPr>
          <w:rFonts w:eastAsia="Times New Roman"/>
          <w:sz w:val="22"/>
        </w:rPr>
        <w:t>Initially, the source code is in Sandbox</w:t>
      </w:r>
      <w:r>
        <w:t>”.</w:t>
      </w:r>
    </w:p>
  </w:comment>
  <w:comment w:id="1327" w:author="Jim Marek" w:date="2017-02-20T10:43:00Z" w:initials="JMM">
    <w:p w14:paraId="3097DE64" w14:textId="77777777" w:rsidR="00E42B8F" w:rsidRDefault="00E42B8F">
      <w:pPr>
        <w:pStyle w:val="CommentText"/>
      </w:pPr>
      <w:r>
        <w:rPr>
          <w:rStyle w:val="CommentReference"/>
        </w:rPr>
        <w:annotationRef/>
      </w:r>
      <w:r>
        <w:t>It is still not clear how change sets are defined by RTC. How does it know what constitutes the “sandbox”? How does it recognize a changed file? Please add a short explanation of how this works.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1618FE7" w15:done="0"/>
  <w15:commentEx w15:paraId="0F8716F9" w15:done="0"/>
  <w15:commentEx w15:paraId="4C88FCFD" w15:done="0"/>
  <w15:commentEx w15:paraId="3E5E4808" w15:done="0"/>
  <w15:commentEx w15:paraId="41FE37BE" w15:done="0"/>
  <w15:commentEx w15:paraId="50AD4FE3" w15:done="0"/>
  <w15:commentEx w15:paraId="23DE8578" w15:done="0"/>
  <w15:commentEx w15:paraId="2AB30371" w15:done="0"/>
  <w15:commentEx w15:paraId="3097DE64"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0ED1CD" w14:textId="77777777" w:rsidR="001B543B" w:rsidRDefault="001B543B" w:rsidP="00C75F04">
      <w:pPr>
        <w:spacing w:after="0" w:line="240" w:lineRule="auto"/>
      </w:pPr>
      <w:r>
        <w:separator/>
      </w:r>
    </w:p>
  </w:endnote>
  <w:endnote w:type="continuationSeparator" w:id="0">
    <w:p w14:paraId="506779AE" w14:textId="77777777" w:rsidR="001B543B" w:rsidRDefault="001B543B" w:rsidP="00C75F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6374240"/>
      <w:docPartObj>
        <w:docPartGallery w:val="Page Numbers (Bottom of Page)"/>
        <w:docPartUnique/>
      </w:docPartObj>
    </w:sdtPr>
    <w:sdtEndPr>
      <w:rPr>
        <w:sz w:val="18"/>
        <w:szCs w:val="18"/>
      </w:rPr>
    </w:sdtEndPr>
    <w:sdtContent>
      <w:sdt>
        <w:sdtPr>
          <w:id w:val="1312677948"/>
          <w:docPartObj>
            <w:docPartGallery w:val="Page Numbers (Top of Page)"/>
            <w:docPartUnique/>
          </w:docPartObj>
        </w:sdtPr>
        <w:sdtEndPr>
          <w:rPr>
            <w:sz w:val="18"/>
            <w:szCs w:val="18"/>
          </w:rPr>
        </w:sdtEndPr>
        <w:sdtContent>
          <w:p w14:paraId="2D79E859" w14:textId="44A70591" w:rsidR="00E42B8F" w:rsidRDefault="00E42B8F" w:rsidP="00C75F04">
            <w:pPr>
              <w:pStyle w:val="Footer"/>
            </w:pPr>
            <w:r w:rsidRPr="007729D7">
              <w:rPr>
                <w:color w:val="6D6E71" w:themeColor="text2"/>
                <w:sz w:val="18"/>
                <w:szCs w:val="18"/>
              </w:rPr>
              <w:t>Copyright © 201</w:t>
            </w:r>
            <w:r>
              <w:rPr>
                <w:color w:val="6D6E71" w:themeColor="text2"/>
                <w:sz w:val="18"/>
                <w:szCs w:val="18"/>
              </w:rPr>
              <w:t>7</w:t>
            </w:r>
            <w:r w:rsidRPr="007729D7">
              <w:rPr>
                <w:color w:val="6D6E71" w:themeColor="text2"/>
                <w:sz w:val="18"/>
                <w:szCs w:val="18"/>
              </w:rPr>
              <w:t xml:space="preserve">, Tech Mahindra. All rights reserved.                                                </w:t>
            </w:r>
            <w:r>
              <w:rPr>
                <w:color w:val="6D6E71" w:themeColor="text2"/>
                <w:sz w:val="18"/>
                <w:szCs w:val="18"/>
              </w:rPr>
              <w:t xml:space="preserve">                        </w:t>
            </w:r>
            <w:r w:rsidRPr="007729D7">
              <w:rPr>
                <w:sz w:val="18"/>
                <w:szCs w:val="18"/>
              </w:rPr>
              <w:t xml:space="preserve">Page </w:t>
            </w:r>
            <w:r w:rsidRPr="007729D7">
              <w:rPr>
                <w:b/>
                <w:sz w:val="18"/>
                <w:szCs w:val="18"/>
              </w:rPr>
              <w:fldChar w:fldCharType="begin"/>
            </w:r>
            <w:r w:rsidRPr="007729D7">
              <w:rPr>
                <w:b/>
                <w:sz w:val="18"/>
                <w:szCs w:val="18"/>
              </w:rPr>
              <w:instrText xml:space="preserve"> PAGE </w:instrText>
            </w:r>
            <w:r w:rsidRPr="007729D7">
              <w:rPr>
                <w:b/>
                <w:sz w:val="18"/>
                <w:szCs w:val="18"/>
              </w:rPr>
              <w:fldChar w:fldCharType="separate"/>
            </w:r>
            <w:r w:rsidR="0047147E">
              <w:rPr>
                <w:b/>
                <w:noProof/>
                <w:sz w:val="18"/>
                <w:szCs w:val="18"/>
              </w:rPr>
              <w:t>80</w:t>
            </w:r>
            <w:r w:rsidRPr="007729D7">
              <w:rPr>
                <w:b/>
                <w:sz w:val="18"/>
                <w:szCs w:val="18"/>
              </w:rPr>
              <w:fldChar w:fldCharType="end"/>
            </w:r>
            <w:r w:rsidRPr="007729D7">
              <w:rPr>
                <w:sz w:val="18"/>
                <w:szCs w:val="18"/>
              </w:rPr>
              <w:t xml:space="preserve"> of </w:t>
            </w:r>
            <w:r w:rsidRPr="007729D7">
              <w:rPr>
                <w:b/>
                <w:sz w:val="18"/>
                <w:szCs w:val="18"/>
              </w:rPr>
              <w:fldChar w:fldCharType="begin"/>
            </w:r>
            <w:r w:rsidRPr="007729D7">
              <w:rPr>
                <w:b/>
                <w:sz w:val="18"/>
                <w:szCs w:val="18"/>
              </w:rPr>
              <w:instrText xml:space="preserve"> NUMPAGES  </w:instrText>
            </w:r>
            <w:r w:rsidRPr="007729D7">
              <w:rPr>
                <w:b/>
                <w:sz w:val="18"/>
                <w:szCs w:val="18"/>
              </w:rPr>
              <w:fldChar w:fldCharType="separate"/>
            </w:r>
            <w:r w:rsidR="0047147E">
              <w:rPr>
                <w:b/>
                <w:noProof/>
                <w:sz w:val="18"/>
                <w:szCs w:val="18"/>
              </w:rPr>
              <w:t>86</w:t>
            </w:r>
            <w:r w:rsidRPr="007729D7">
              <w:rPr>
                <w:b/>
                <w:sz w:val="18"/>
                <w:szCs w:val="18"/>
              </w:rPr>
              <w:fldChar w:fldCharType="end"/>
            </w:r>
          </w:p>
        </w:sdtContent>
      </w:sdt>
    </w:sdtContent>
  </w:sdt>
  <w:p w14:paraId="38D35A80" w14:textId="77777777" w:rsidR="00E42B8F" w:rsidRDefault="00E42B8F">
    <w:pPr>
      <w:pStyle w:val="Footer"/>
    </w:pPr>
  </w:p>
  <w:p w14:paraId="1F43B4DF" w14:textId="77777777" w:rsidR="00E42B8F" w:rsidRDefault="00E42B8F"/>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1B06CA" w14:textId="77777777" w:rsidR="00E42B8F" w:rsidRDefault="00E42B8F" w:rsidP="00D37E01">
    <w:pPr>
      <w:pStyle w:val="Footer"/>
    </w:pPr>
  </w:p>
  <w:p w14:paraId="24E04761" w14:textId="77777777" w:rsidR="00E42B8F" w:rsidRDefault="00E42B8F" w:rsidP="00D37E01">
    <w:pPr>
      <w:pStyle w:val="Footer"/>
    </w:pPr>
  </w:p>
  <w:p w14:paraId="4B1F1F77" w14:textId="77777777" w:rsidR="00E42B8F" w:rsidRDefault="00E42B8F" w:rsidP="00A47D3A"/>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5299510"/>
      <w:docPartObj>
        <w:docPartGallery w:val="Page Numbers (Bottom of Page)"/>
        <w:docPartUnique/>
      </w:docPartObj>
    </w:sdtPr>
    <w:sdtEndPr>
      <w:rPr>
        <w:sz w:val="18"/>
        <w:szCs w:val="18"/>
      </w:rPr>
    </w:sdtEndPr>
    <w:sdtContent>
      <w:sdt>
        <w:sdtPr>
          <w:id w:val="956759918"/>
          <w:docPartObj>
            <w:docPartGallery w:val="Page Numbers (Top of Page)"/>
            <w:docPartUnique/>
          </w:docPartObj>
        </w:sdtPr>
        <w:sdtEndPr>
          <w:rPr>
            <w:sz w:val="18"/>
            <w:szCs w:val="18"/>
          </w:rPr>
        </w:sdtEndPr>
        <w:sdtContent>
          <w:p w14:paraId="1B9DD5E6" w14:textId="6DFFF247" w:rsidR="00E42B8F" w:rsidRDefault="00E42B8F" w:rsidP="00A47D3A">
            <w:pPr>
              <w:pStyle w:val="Footer"/>
            </w:pPr>
            <w:r w:rsidRPr="007729D7">
              <w:rPr>
                <w:color w:val="6D6E71" w:themeColor="text2"/>
                <w:sz w:val="18"/>
                <w:szCs w:val="18"/>
              </w:rPr>
              <w:t>Copyright © 201</w:t>
            </w:r>
            <w:r>
              <w:rPr>
                <w:color w:val="6D6E71" w:themeColor="text2"/>
                <w:sz w:val="18"/>
                <w:szCs w:val="18"/>
              </w:rPr>
              <w:t>7</w:t>
            </w:r>
            <w:r w:rsidRPr="007729D7">
              <w:rPr>
                <w:color w:val="6D6E71" w:themeColor="text2"/>
                <w:sz w:val="18"/>
                <w:szCs w:val="18"/>
              </w:rPr>
              <w:t xml:space="preserve">, Tech Mahindra. All rights reserved.                                                </w:t>
            </w:r>
            <w:r>
              <w:rPr>
                <w:color w:val="6D6E71" w:themeColor="text2"/>
                <w:sz w:val="18"/>
                <w:szCs w:val="18"/>
              </w:rPr>
              <w:t xml:space="preserve">                        </w:t>
            </w:r>
            <w:r w:rsidRPr="007729D7">
              <w:rPr>
                <w:sz w:val="18"/>
                <w:szCs w:val="18"/>
              </w:rPr>
              <w:t xml:space="preserve">Page </w:t>
            </w:r>
            <w:r w:rsidRPr="007729D7">
              <w:rPr>
                <w:b/>
                <w:sz w:val="18"/>
                <w:szCs w:val="18"/>
              </w:rPr>
              <w:fldChar w:fldCharType="begin"/>
            </w:r>
            <w:r w:rsidRPr="007729D7">
              <w:rPr>
                <w:b/>
                <w:sz w:val="18"/>
                <w:szCs w:val="18"/>
              </w:rPr>
              <w:instrText xml:space="preserve"> PAGE </w:instrText>
            </w:r>
            <w:r w:rsidRPr="007729D7">
              <w:rPr>
                <w:b/>
                <w:sz w:val="18"/>
                <w:szCs w:val="18"/>
              </w:rPr>
              <w:fldChar w:fldCharType="separate"/>
            </w:r>
            <w:r w:rsidR="0047147E">
              <w:rPr>
                <w:b/>
                <w:noProof/>
                <w:sz w:val="18"/>
                <w:szCs w:val="18"/>
              </w:rPr>
              <w:t>3</w:t>
            </w:r>
            <w:r w:rsidRPr="007729D7">
              <w:rPr>
                <w:b/>
                <w:sz w:val="18"/>
                <w:szCs w:val="18"/>
              </w:rPr>
              <w:fldChar w:fldCharType="end"/>
            </w:r>
            <w:r w:rsidRPr="007729D7">
              <w:rPr>
                <w:sz w:val="18"/>
                <w:szCs w:val="18"/>
              </w:rPr>
              <w:t xml:space="preserve"> of </w:t>
            </w:r>
            <w:r w:rsidRPr="007729D7">
              <w:rPr>
                <w:b/>
                <w:sz w:val="18"/>
                <w:szCs w:val="18"/>
              </w:rPr>
              <w:fldChar w:fldCharType="begin"/>
            </w:r>
            <w:r w:rsidRPr="007729D7">
              <w:rPr>
                <w:b/>
                <w:sz w:val="18"/>
                <w:szCs w:val="18"/>
              </w:rPr>
              <w:instrText xml:space="preserve"> NUMPAGES  </w:instrText>
            </w:r>
            <w:r w:rsidRPr="007729D7">
              <w:rPr>
                <w:b/>
                <w:sz w:val="18"/>
                <w:szCs w:val="18"/>
              </w:rPr>
              <w:fldChar w:fldCharType="separate"/>
            </w:r>
            <w:r w:rsidR="0047147E">
              <w:rPr>
                <w:b/>
                <w:noProof/>
                <w:sz w:val="18"/>
                <w:szCs w:val="18"/>
              </w:rPr>
              <w:t>86</w:t>
            </w:r>
            <w:r w:rsidRPr="007729D7">
              <w:rPr>
                <w:b/>
                <w:sz w:val="18"/>
                <w:szCs w:val="18"/>
              </w:rPr>
              <w:fldChar w:fldCharType="end"/>
            </w:r>
          </w:p>
        </w:sdtContent>
      </w:sdt>
    </w:sdtContent>
  </w:sdt>
  <w:p w14:paraId="1123AA74" w14:textId="77777777" w:rsidR="00E42B8F" w:rsidRDefault="00E42B8F" w:rsidP="00D37E01">
    <w:pPr>
      <w:pStyle w:val="Footer"/>
      <w:tabs>
        <w:tab w:val="clear" w:pos="4680"/>
        <w:tab w:val="clear" w:pos="9360"/>
        <w:tab w:val="left" w:pos="7724"/>
      </w:tabs>
    </w:pPr>
  </w:p>
  <w:p w14:paraId="204EEC13" w14:textId="77777777" w:rsidR="00E42B8F" w:rsidRDefault="00E42B8F" w:rsidP="00A47D3A"/>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35D4A3" w14:textId="77777777" w:rsidR="001B543B" w:rsidRDefault="001B543B" w:rsidP="00C75F04">
      <w:pPr>
        <w:spacing w:after="0" w:line="240" w:lineRule="auto"/>
      </w:pPr>
      <w:r>
        <w:separator/>
      </w:r>
    </w:p>
  </w:footnote>
  <w:footnote w:type="continuationSeparator" w:id="0">
    <w:p w14:paraId="4433890E" w14:textId="77777777" w:rsidR="001B543B" w:rsidRDefault="001B543B" w:rsidP="00C75F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D0973B" w14:textId="77777777" w:rsidR="00E42B8F" w:rsidRDefault="00E42B8F">
    <w:pPr>
      <w:pStyle w:val="Header"/>
    </w:pPr>
    <w:r>
      <w:rPr>
        <w:noProof/>
      </w:rPr>
      <w:drawing>
        <wp:anchor distT="0" distB="0" distL="114300" distR="114300" simplePos="0" relativeHeight="251666432" behindDoc="0" locked="0" layoutInCell="1" allowOverlap="1" wp14:anchorId="33C6690B" wp14:editId="5DB89480">
          <wp:simplePos x="0" y="0"/>
          <wp:positionH relativeFrom="column">
            <wp:posOffset>3171825</wp:posOffset>
          </wp:positionH>
          <wp:positionV relativeFrom="paragraph">
            <wp:posOffset>-123825</wp:posOffset>
          </wp:positionV>
          <wp:extent cx="1334770" cy="228600"/>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4770" cy="228600"/>
                  </a:xfrm>
                  <a:prstGeom prst="rect">
                    <a:avLst/>
                  </a:prstGeom>
                </pic:spPr>
              </pic:pic>
            </a:graphicData>
          </a:graphic>
        </wp:anchor>
      </w:drawing>
    </w:r>
    <w:r w:rsidRPr="00C75F04">
      <w:rPr>
        <w:noProof/>
      </w:rPr>
      <w:drawing>
        <wp:anchor distT="0" distB="0" distL="114300" distR="114300" simplePos="0" relativeHeight="251650048" behindDoc="1" locked="0" layoutInCell="1" allowOverlap="1" wp14:anchorId="0D25D39C" wp14:editId="7F33CABB">
          <wp:simplePos x="0" y="0"/>
          <wp:positionH relativeFrom="column">
            <wp:posOffset>4907280</wp:posOffset>
          </wp:positionH>
          <wp:positionV relativeFrom="paragraph">
            <wp:posOffset>-247210</wp:posOffset>
          </wp:positionV>
          <wp:extent cx="1543936" cy="425303"/>
          <wp:effectExtent l="0" t="0" r="0" b="0"/>
          <wp:wrapNone/>
          <wp:docPr id="126" name="Picture 6" descr="Mahindra Logo.png"/>
          <wp:cNvGraphicFramePr/>
          <a:graphic xmlns:a="http://schemas.openxmlformats.org/drawingml/2006/main">
            <a:graphicData uri="http://schemas.openxmlformats.org/drawingml/2006/picture">
              <pic:pic xmlns:pic="http://schemas.openxmlformats.org/drawingml/2006/picture">
                <pic:nvPicPr>
                  <pic:cNvPr id="15" name="Picture 14" descr="Mahindra Logo.png"/>
                  <pic:cNvPicPr>
                    <a:picLocks noChangeAspect="1"/>
                  </pic:cNvPicPr>
                </pic:nvPicPr>
                <pic:blipFill>
                  <a:blip r:embed="rId2"/>
                  <a:stretch>
                    <a:fillRect/>
                  </a:stretch>
                </pic:blipFill>
                <pic:spPr bwMode="gray">
                  <a:xfrm>
                    <a:off x="0" y="0"/>
                    <a:ext cx="1543936" cy="425303"/>
                  </a:xfrm>
                  <a:prstGeom prst="rect">
                    <a:avLst/>
                  </a:prstGeom>
                </pic:spPr>
              </pic:pic>
            </a:graphicData>
          </a:graphic>
        </wp:anchor>
      </w:drawing>
    </w:r>
    <w:r w:rsidRPr="00C75F04">
      <w:rPr>
        <w:noProof/>
      </w:rPr>
      <w:drawing>
        <wp:anchor distT="0" distB="0" distL="114300" distR="114300" simplePos="0" relativeHeight="251654144" behindDoc="1" locked="0" layoutInCell="1" allowOverlap="1" wp14:anchorId="00F55795" wp14:editId="5F2D951E">
          <wp:simplePos x="0" y="0"/>
          <wp:positionH relativeFrom="column">
            <wp:posOffset>-937260</wp:posOffset>
          </wp:positionH>
          <wp:positionV relativeFrom="paragraph">
            <wp:posOffset>-502743</wp:posOffset>
          </wp:positionV>
          <wp:extent cx="2596515" cy="943610"/>
          <wp:effectExtent l="0" t="0" r="0" b="8890"/>
          <wp:wrapNone/>
          <wp:docPr id="127" name="Picture 3" descr="ridge4.png"/>
          <wp:cNvGraphicFramePr/>
          <a:graphic xmlns:a="http://schemas.openxmlformats.org/drawingml/2006/main">
            <a:graphicData uri="http://schemas.openxmlformats.org/drawingml/2006/picture">
              <pic:pic xmlns:pic="http://schemas.openxmlformats.org/drawingml/2006/picture">
                <pic:nvPicPr>
                  <pic:cNvPr id="27" name="Picture 26" descr="ridge4.png"/>
                  <pic:cNvPicPr>
                    <a:picLocks noChangeAspect="1"/>
                  </pic:cNvPicPr>
                </pic:nvPicPr>
                <pic:blipFill>
                  <a:blip r:embed="rId3"/>
                  <a:stretch>
                    <a:fillRect/>
                  </a:stretch>
                </pic:blipFill>
                <pic:spPr bwMode="ltGray">
                  <a:xfrm>
                    <a:off x="0" y="0"/>
                    <a:ext cx="2596515" cy="943610"/>
                  </a:xfrm>
                  <a:prstGeom prst="rect">
                    <a:avLst/>
                  </a:prstGeom>
                </pic:spPr>
              </pic:pic>
            </a:graphicData>
          </a:graphic>
        </wp:anchor>
      </w:drawing>
    </w:r>
  </w:p>
  <w:p w14:paraId="104680F6" w14:textId="77777777" w:rsidR="00E42B8F" w:rsidRDefault="00E42B8F"/>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68E42A" w14:textId="77777777" w:rsidR="00E42B8F" w:rsidRDefault="00E42B8F">
    <w:pPr>
      <w:pStyle w:val="Header"/>
    </w:pPr>
    <w:r w:rsidRPr="00010D25">
      <w:rPr>
        <w:noProof/>
      </w:rPr>
      <w:drawing>
        <wp:anchor distT="0" distB="0" distL="114300" distR="114300" simplePos="0" relativeHeight="251658240" behindDoc="1" locked="0" layoutInCell="1" allowOverlap="1" wp14:anchorId="72BE7D42" wp14:editId="10D83EB9">
          <wp:simplePos x="0" y="0"/>
          <wp:positionH relativeFrom="column">
            <wp:posOffset>4899758</wp:posOffset>
          </wp:positionH>
          <wp:positionV relativeFrom="paragraph">
            <wp:posOffset>-272513</wp:posOffset>
          </wp:positionV>
          <wp:extent cx="1543685" cy="424815"/>
          <wp:effectExtent l="0" t="0" r="0" b="0"/>
          <wp:wrapNone/>
          <wp:docPr id="2060" name="Picture 6" descr="Mahindra Logo.png"/>
          <wp:cNvGraphicFramePr/>
          <a:graphic xmlns:a="http://schemas.openxmlformats.org/drawingml/2006/main">
            <a:graphicData uri="http://schemas.openxmlformats.org/drawingml/2006/picture">
              <pic:pic xmlns:pic="http://schemas.openxmlformats.org/drawingml/2006/picture">
                <pic:nvPicPr>
                  <pic:cNvPr id="15" name="Picture 14" descr="Mahindra Logo.png"/>
                  <pic:cNvPicPr>
                    <a:picLocks noChangeAspect="1"/>
                  </pic:cNvPicPr>
                </pic:nvPicPr>
                <pic:blipFill>
                  <a:blip r:embed="rId1"/>
                  <a:stretch>
                    <a:fillRect/>
                  </a:stretch>
                </pic:blipFill>
                <pic:spPr bwMode="gray">
                  <a:xfrm>
                    <a:off x="0" y="0"/>
                    <a:ext cx="1543685" cy="424815"/>
                  </a:xfrm>
                  <a:prstGeom prst="rect">
                    <a:avLst/>
                  </a:prstGeom>
                </pic:spPr>
              </pic:pic>
            </a:graphicData>
          </a:graphic>
        </wp:anchor>
      </w:drawing>
    </w:r>
    <w:r w:rsidRPr="00010D25">
      <w:rPr>
        <w:noProof/>
      </w:rPr>
      <w:drawing>
        <wp:anchor distT="0" distB="0" distL="114300" distR="114300" simplePos="0" relativeHeight="251662336" behindDoc="1" locked="0" layoutInCell="1" allowOverlap="1" wp14:anchorId="52EAE87E" wp14:editId="18E606D6">
          <wp:simplePos x="0" y="0"/>
          <wp:positionH relativeFrom="column">
            <wp:posOffset>-906780</wp:posOffset>
          </wp:positionH>
          <wp:positionV relativeFrom="paragraph">
            <wp:posOffset>-457200</wp:posOffset>
          </wp:positionV>
          <wp:extent cx="2596515" cy="943610"/>
          <wp:effectExtent l="0" t="0" r="0" b="0"/>
          <wp:wrapNone/>
          <wp:docPr id="2062" name="Picture 3" descr="ridge4.png"/>
          <wp:cNvGraphicFramePr/>
          <a:graphic xmlns:a="http://schemas.openxmlformats.org/drawingml/2006/main">
            <a:graphicData uri="http://schemas.openxmlformats.org/drawingml/2006/picture">
              <pic:pic xmlns:pic="http://schemas.openxmlformats.org/drawingml/2006/picture">
                <pic:nvPicPr>
                  <pic:cNvPr id="27" name="Picture 26" descr="ridge4.png"/>
                  <pic:cNvPicPr>
                    <a:picLocks noChangeAspect="1"/>
                  </pic:cNvPicPr>
                </pic:nvPicPr>
                <pic:blipFill>
                  <a:blip r:embed="rId2"/>
                  <a:stretch>
                    <a:fillRect/>
                  </a:stretch>
                </pic:blipFill>
                <pic:spPr bwMode="ltGray">
                  <a:xfrm>
                    <a:off x="0" y="0"/>
                    <a:ext cx="2596515" cy="94361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D"/>
    <w:multiLevelType w:val="singleLevel"/>
    <w:tmpl w:val="A4FE348C"/>
    <w:lvl w:ilvl="0">
      <w:start w:val="1"/>
      <w:numFmt w:val="decimal"/>
      <w:pStyle w:val="ListNumber4"/>
      <w:lvlText w:val="%1."/>
      <w:lvlJc w:val="left"/>
      <w:pPr>
        <w:tabs>
          <w:tab w:val="num" w:pos="1209"/>
        </w:tabs>
        <w:ind w:left="1209" w:hanging="360"/>
      </w:pPr>
    </w:lvl>
  </w:abstractNum>
  <w:abstractNum w:abstractNumId="1" w15:restartNumberingAfterBreak="0">
    <w:nsid w:val="FFFFFF7F"/>
    <w:multiLevelType w:val="singleLevel"/>
    <w:tmpl w:val="7F06B072"/>
    <w:lvl w:ilvl="0">
      <w:start w:val="1"/>
      <w:numFmt w:val="decimal"/>
      <w:pStyle w:val="ListNumber2"/>
      <w:lvlText w:val="%1."/>
      <w:lvlJc w:val="left"/>
      <w:pPr>
        <w:tabs>
          <w:tab w:val="num" w:pos="720"/>
        </w:tabs>
        <w:ind w:left="720" w:hanging="360"/>
      </w:pPr>
    </w:lvl>
  </w:abstractNum>
  <w:abstractNum w:abstractNumId="2" w15:restartNumberingAfterBreak="0">
    <w:nsid w:val="FFFFFF81"/>
    <w:multiLevelType w:val="singleLevel"/>
    <w:tmpl w:val="C1709D4C"/>
    <w:lvl w:ilvl="0">
      <w:start w:val="1"/>
      <w:numFmt w:val="bullet"/>
      <w:pStyle w:val="ListBullet4"/>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81F404CC"/>
    <w:lvl w:ilvl="0">
      <w:start w:val="1"/>
      <w:numFmt w:val="bullet"/>
      <w:pStyle w:val="ListBullet3"/>
      <w:lvlText w:val=""/>
      <w:lvlJc w:val="left"/>
      <w:pPr>
        <w:tabs>
          <w:tab w:val="num" w:pos="1080"/>
        </w:tabs>
        <w:ind w:left="1080" w:hanging="360"/>
      </w:pPr>
      <w:rPr>
        <w:rFonts w:ascii="Symbol" w:hAnsi="Symbol" w:hint="default"/>
      </w:rPr>
    </w:lvl>
  </w:abstractNum>
  <w:abstractNum w:abstractNumId="4" w15:restartNumberingAfterBreak="0">
    <w:nsid w:val="FFFFFF83"/>
    <w:multiLevelType w:val="singleLevel"/>
    <w:tmpl w:val="740EBC82"/>
    <w:lvl w:ilvl="0">
      <w:start w:val="1"/>
      <w:numFmt w:val="bullet"/>
      <w:pStyle w:val="ListBullet2"/>
      <w:lvlText w:val=""/>
      <w:lvlJc w:val="left"/>
      <w:pPr>
        <w:tabs>
          <w:tab w:val="num" w:pos="720"/>
        </w:tabs>
        <w:ind w:left="720" w:hanging="360"/>
      </w:pPr>
      <w:rPr>
        <w:rFonts w:ascii="Symbol" w:hAnsi="Symbol" w:hint="default"/>
      </w:rPr>
    </w:lvl>
  </w:abstractNum>
  <w:abstractNum w:abstractNumId="5" w15:restartNumberingAfterBreak="0">
    <w:nsid w:val="02360CA4"/>
    <w:multiLevelType w:val="hybridMultilevel"/>
    <w:tmpl w:val="92FAF684"/>
    <w:lvl w:ilvl="0" w:tplc="6B9835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8BF1C8C"/>
    <w:multiLevelType w:val="multilevel"/>
    <w:tmpl w:val="DD92B5A0"/>
    <w:lvl w:ilvl="0">
      <w:start w:val="1"/>
      <w:numFmt w:val="lowerLetter"/>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Letter"/>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Letter"/>
      <w:lvlText w:val="%6."/>
      <w:lvlJc w:val="left"/>
      <w:pPr>
        <w:tabs>
          <w:tab w:val="num" w:pos="4320"/>
        </w:tabs>
        <w:ind w:left="4320" w:hanging="360"/>
      </w:pPr>
    </w:lvl>
    <w:lvl w:ilvl="6">
      <w:start w:val="1"/>
      <w:numFmt w:val="lowerLetter"/>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Letter"/>
      <w:lvlText w:val="%9."/>
      <w:lvlJc w:val="left"/>
      <w:pPr>
        <w:tabs>
          <w:tab w:val="num" w:pos="6480"/>
        </w:tabs>
        <w:ind w:left="6480" w:hanging="360"/>
      </w:pPr>
    </w:lvl>
  </w:abstractNum>
  <w:abstractNum w:abstractNumId="7" w15:restartNumberingAfterBreak="0">
    <w:nsid w:val="19E1717B"/>
    <w:multiLevelType w:val="hybridMultilevel"/>
    <w:tmpl w:val="1846A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C45EC0"/>
    <w:multiLevelType w:val="hybridMultilevel"/>
    <w:tmpl w:val="381E6A10"/>
    <w:lvl w:ilvl="0" w:tplc="E0385D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D7E502F"/>
    <w:multiLevelType w:val="hybridMultilevel"/>
    <w:tmpl w:val="56161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B34DAB"/>
    <w:multiLevelType w:val="multilevel"/>
    <w:tmpl w:val="D4960590"/>
    <w:lvl w:ilvl="0">
      <w:start w:val="1"/>
      <w:numFmt w:val="decimal"/>
      <w:pStyle w:val="MahindraHeading"/>
      <w:suff w:val="space"/>
      <w:lvlText w:val="%1."/>
      <w:lvlJc w:val="left"/>
      <w:pPr>
        <w:ind w:left="540" w:hanging="360"/>
      </w:pPr>
      <w:rPr>
        <w:rFonts w:hint="default"/>
      </w:rPr>
    </w:lvl>
    <w:lvl w:ilvl="1">
      <w:start w:val="1"/>
      <w:numFmt w:val="decimal"/>
      <w:pStyle w:val="MahindraSubHeading1"/>
      <w:suff w:val="space"/>
      <w:lvlText w:val="%1.%2."/>
      <w:lvlJc w:val="left"/>
      <w:pPr>
        <w:ind w:left="792" w:hanging="432"/>
      </w:pPr>
      <w:rPr>
        <w:rFonts w:hint="default"/>
      </w:rPr>
    </w:lvl>
    <w:lvl w:ilvl="2">
      <w:start w:val="1"/>
      <w:numFmt w:val="decimal"/>
      <w:pStyle w:val="MahindraSubHeading2"/>
      <w:suff w:val="space"/>
      <w:lvlText w:val="%1.%2.%3."/>
      <w:lvlJc w:val="left"/>
      <w:pPr>
        <w:ind w:left="1224" w:hanging="504"/>
      </w:pPr>
      <w:rPr>
        <w:rFonts w:hint="default"/>
      </w:rPr>
    </w:lvl>
    <w:lvl w:ilvl="3">
      <w:start w:val="1"/>
      <w:numFmt w:val="decimal"/>
      <w:pStyle w:val="MahindraSubHeading3"/>
      <w:suff w:val="space"/>
      <w:lvlText w:val="%1.%2.%3.%4."/>
      <w:lvlJc w:val="left"/>
      <w:pPr>
        <w:ind w:left="1728" w:hanging="648"/>
      </w:pPr>
      <w:rPr>
        <w:rFonts w:hint="default"/>
      </w:rPr>
    </w:lvl>
    <w:lvl w:ilvl="4">
      <w:start w:val="1"/>
      <w:numFmt w:val="decimal"/>
      <w:pStyle w:val="MahindraSubHeading4"/>
      <w:suff w:val="space"/>
      <w:lvlText w:val="%1.%2.%3.%4.%5."/>
      <w:lvlJc w:val="left"/>
      <w:pPr>
        <w:ind w:left="2232" w:hanging="792"/>
      </w:pPr>
      <w:rPr>
        <w:rFonts w:hint="default"/>
      </w:rPr>
    </w:lvl>
    <w:lvl w:ilvl="5">
      <w:start w:val="1"/>
      <w:numFmt w:val="decimal"/>
      <w:pStyle w:val="MahindraSubHeading5"/>
      <w:suff w:val="space"/>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28D5DFD"/>
    <w:multiLevelType w:val="hybridMultilevel"/>
    <w:tmpl w:val="F2C632CE"/>
    <w:lvl w:ilvl="0" w:tplc="5E765C5A">
      <w:start w:val="1"/>
      <w:numFmt w:val="bullet"/>
      <w:lvlText w:val=""/>
      <w:lvlJc w:val="left"/>
      <w:pPr>
        <w:tabs>
          <w:tab w:val="num" w:pos="720"/>
        </w:tabs>
        <w:ind w:left="720" w:hanging="360"/>
      </w:pPr>
      <w:rPr>
        <w:rFonts w:ascii="Wingdings" w:hAnsi="Wingdings" w:hint="default"/>
      </w:rPr>
    </w:lvl>
    <w:lvl w:ilvl="1" w:tplc="632605CE" w:tentative="1">
      <w:start w:val="1"/>
      <w:numFmt w:val="bullet"/>
      <w:lvlText w:val=""/>
      <w:lvlJc w:val="left"/>
      <w:pPr>
        <w:tabs>
          <w:tab w:val="num" w:pos="1440"/>
        </w:tabs>
        <w:ind w:left="1440" w:hanging="360"/>
      </w:pPr>
      <w:rPr>
        <w:rFonts w:ascii="Wingdings" w:hAnsi="Wingdings" w:hint="default"/>
      </w:rPr>
    </w:lvl>
    <w:lvl w:ilvl="2" w:tplc="F97A5880" w:tentative="1">
      <w:start w:val="1"/>
      <w:numFmt w:val="bullet"/>
      <w:lvlText w:val=""/>
      <w:lvlJc w:val="left"/>
      <w:pPr>
        <w:tabs>
          <w:tab w:val="num" w:pos="2160"/>
        </w:tabs>
        <w:ind w:left="2160" w:hanging="360"/>
      </w:pPr>
      <w:rPr>
        <w:rFonts w:ascii="Wingdings" w:hAnsi="Wingdings" w:hint="default"/>
      </w:rPr>
    </w:lvl>
    <w:lvl w:ilvl="3" w:tplc="8C868C3C" w:tentative="1">
      <w:start w:val="1"/>
      <w:numFmt w:val="bullet"/>
      <w:lvlText w:val=""/>
      <w:lvlJc w:val="left"/>
      <w:pPr>
        <w:tabs>
          <w:tab w:val="num" w:pos="2880"/>
        </w:tabs>
        <w:ind w:left="2880" w:hanging="360"/>
      </w:pPr>
      <w:rPr>
        <w:rFonts w:ascii="Wingdings" w:hAnsi="Wingdings" w:hint="default"/>
      </w:rPr>
    </w:lvl>
    <w:lvl w:ilvl="4" w:tplc="7590B8C8" w:tentative="1">
      <w:start w:val="1"/>
      <w:numFmt w:val="bullet"/>
      <w:lvlText w:val=""/>
      <w:lvlJc w:val="left"/>
      <w:pPr>
        <w:tabs>
          <w:tab w:val="num" w:pos="3600"/>
        </w:tabs>
        <w:ind w:left="3600" w:hanging="360"/>
      </w:pPr>
      <w:rPr>
        <w:rFonts w:ascii="Wingdings" w:hAnsi="Wingdings" w:hint="default"/>
      </w:rPr>
    </w:lvl>
    <w:lvl w:ilvl="5" w:tplc="4240FC5C" w:tentative="1">
      <w:start w:val="1"/>
      <w:numFmt w:val="bullet"/>
      <w:lvlText w:val=""/>
      <w:lvlJc w:val="left"/>
      <w:pPr>
        <w:tabs>
          <w:tab w:val="num" w:pos="4320"/>
        </w:tabs>
        <w:ind w:left="4320" w:hanging="360"/>
      </w:pPr>
      <w:rPr>
        <w:rFonts w:ascii="Wingdings" w:hAnsi="Wingdings" w:hint="default"/>
      </w:rPr>
    </w:lvl>
    <w:lvl w:ilvl="6" w:tplc="0F2C4C72" w:tentative="1">
      <w:start w:val="1"/>
      <w:numFmt w:val="bullet"/>
      <w:lvlText w:val=""/>
      <w:lvlJc w:val="left"/>
      <w:pPr>
        <w:tabs>
          <w:tab w:val="num" w:pos="5040"/>
        </w:tabs>
        <w:ind w:left="5040" w:hanging="360"/>
      </w:pPr>
      <w:rPr>
        <w:rFonts w:ascii="Wingdings" w:hAnsi="Wingdings" w:hint="default"/>
      </w:rPr>
    </w:lvl>
    <w:lvl w:ilvl="7" w:tplc="3CB44FD2" w:tentative="1">
      <w:start w:val="1"/>
      <w:numFmt w:val="bullet"/>
      <w:lvlText w:val=""/>
      <w:lvlJc w:val="left"/>
      <w:pPr>
        <w:tabs>
          <w:tab w:val="num" w:pos="5760"/>
        </w:tabs>
        <w:ind w:left="5760" w:hanging="360"/>
      </w:pPr>
      <w:rPr>
        <w:rFonts w:ascii="Wingdings" w:hAnsi="Wingdings" w:hint="default"/>
      </w:rPr>
    </w:lvl>
    <w:lvl w:ilvl="8" w:tplc="B4D84C5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F7A04D9"/>
    <w:multiLevelType w:val="hybridMultilevel"/>
    <w:tmpl w:val="A61C20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F76C67"/>
    <w:multiLevelType w:val="multilevel"/>
    <w:tmpl w:val="6058951E"/>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3528" w:hanging="1152"/>
      </w:pPr>
      <w:rPr>
        <w:rFonts w:hint="default"/>
      </w:rPr>
    </w:lvl>
    <w:lvl w:ilvl="6">
      <w:start w:val="1"/>
      <w:numFmt w:val="decimal"/>
      <w:pStyle w:val="Heading7"/>
      <w:lvlText w:val="%1.%2.%3.%4.%5.%6.%7"/>
      <w:lvlJc w:val="left"/>
      <w:pPr>
        <w:ind w:left="-3384" w:hanging="1296"/>
      </w:pPr>
      <w:rPr>
        <w:rFonts w:hint="default"/>
      </w:rPr>
    </w:lvl>
    <w:lvl w:ilvl="7">
      <w:start w:val="1"/>
      <w:numFmt w:val="decimal"/>
      <w:pStyle w:val="Heading8"/>
      <w:lvlText w:val="%1.%2.%3.%4.%5.%6.%7.%8"/>
      <w:lvlJc w:val="left"/>
      <w:pPr>
        <w:ind w:left="-3240" w:hanging="1440"/>
      </w:pPr>
      <w:rPr>
        <w:rFonts w:hint="default"/>
      </w:rPr>
    </w:lvl>
    <w:lvl w:ilvl="8">
      <w:start w:val="1"/>
      <w:numFmt w:val="decimal"/>
      <w:pStyle w:val="Heading9"/>
      <w:lvlText w:val="%1.%2.%3.%4.%5.%6.%7.%8.%9"/>
      <w:lvlJc w:val="left"/>
      <w:pPr>
        <w:ind w:left="-3096" w:hanging="1584"/>
      </w:pPr>
      <w:rPr>
        <w:rFonts w:hint="default"/>
      </w:rPr>
    </w:lvl>
  </w:abstractNum>
  <w:abstractNum w:abstractNumId="14" w15:restartNumberingAfterBreak="0">
    <w:nsid w:val="76F20315"/>
    <w:multiLevelType w:val="hybridMultilevel"/>
    <w:tmpl w:val="D72E8D6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3"/>
  </w:num>
  <w:num w:numId="3">
    <w:abstractNumId w:val="4"/>
  </w:num>
  <w:num w:numId="4">
    <w:abstractNumId w:val="3"/>
  </w:num>
  <w:num w:numId="5">
    <w:abstractNumId w:val="1"/>
  </w:num>
  <w:num w:numId="6">
    <w:abstractNumId w:val="2"/>
  </w:num>
  <w:num w:numId="7">
    <w:abstractNumId w:val="0"/>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
    <w:lvlOverride w:ilvl="0">
      <w:startOverride w:val="1"/>
    </w:lvlOverride>
  </w:num>
  <w:num w:numId="12">
    <w:abstractNumId w:val="1"/>
    <w:lvlOverride w:ilvl="0">
      <w:startOverride w:val="1"/>
    </w:lvlOverride>
  </w:num>
  <w:num w:numId="13">
    <w:abstractNumId w:val="1"/>
    <w:lvlOverride w:ilvl="0">
      <w:startOverride w:val="1"/>
    </w:lvlOverride>
  </w:num>
  <w:num w:numId="14">
    <w:abstractNumId w:val="1"/>
    <w:lvlOverride w:ilvl="0">
      <w:startOverride w:val="1"/>
    </w:lvlOverride>
  </w:num>
  <w:num w:numId="15">
    <w:abstractNumId w:val="1"/>
    <w:lvlOverride w:ilvl="0">
      <w:startOverride w:val="1"/>
    </w:lvlOverride>
  </w:num>
  <w:num w:numId="16">
    <w:abstractNumId w:val="1"/>
    <w:lvlOverride w:ilvl="0">
      <w:startOverride w:val="1"/>
    </w:lvlOverride>
  </w:num>
  <w:num w:numId="17">
    <w:abstractNumId w:val="1"/>
    <w:lvlOverride w:ilvl="0">
      <w:startOverride w:val="1"/>
    </w:lvlOverride>
  </w:num>
  <w:num w:numId="18">
    <w:abstractNumId w:val="1"/>
    <w:lvlOverride w:ilvl="0">
      <w:startOverride w:val="1"/>
    </w:lvlOverride>
  </w:num>
  <w:num w:numId="19">
    <w:abstractNumId w:val="1"/>
    <w:lvlOverride w:ilvl="0">
      <w:startOverride w:val="1"/>
    </w:lvlOverride>
  </w:num>
  <w:num w:numId="20">
    <w:abstractNumId w:val="1"/>
    <w:lvlOverride w:ilvl="0">
      <w:startOverride w:val="1"/>
    </w:lvlOverride>
  </w:num>
  <w:num w:numId="21">
    <w:abstractNumId w:val="1"/>
    <w:lvlOverride w:ilvl="0">
      <w:startOverride w:val="1"/>
    </w:lvlOverride>
  </w:num>
  <w:num w:numId="22">
    <w:abstractNumId w:val="1"/>
    <w:lvlOverride w:ilvl="0">
      <w:startOverride w:val="1"/>
    </w:lvlOverride>
  </w:num>
  <w:num w:numId="23">
    <w:abstractNumId w:val="1"/>
    <w:lvlOverride w:ilvl="0">
      <w:startOverride w:val="1"/>
    </w:lvlOverride>
  </w:num>
  <w:num w:numId="24">
    <w:abstractNumId w:val="1"/>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14"/>
  </w:num>
  <w:num w:numId="28">
    <w:abstractNumId w:val="12"/>
  </w:num>
  <w:num w:numId="29">
    <w:abstractNumId w:val="7"/>
  </w:num>
  <w:num w:numId="30">
    <w:abstractNumId w:val="5"/>
  </w:num>
  <w:num w:numId="31">
    <w:abstractNumId w:val="8"/>
  </w:num>
  <w:num w:numId="32">
    <w:abstractNumId w:val="11"/>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ay">
    <w15:presenceInfo w15:providerId="None" w15:userId="jay"/>
  </w15:person>
  <w15:person w15:author="Ubbarapu Blessie Aparanjitha">
    <w15:presenceInfo w15:providerId="AD" w15:userId="S-1-5-21-121752565-2208887045-340623127-2320761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isplayBackgroundShape/>
  <w:trackRevisions/>
  <w:defaultTabStop w:val="720"/>
  <w:characterSpacingControl w:val="doNotCompress"/>
  <w:hdrShapeDefaults>
    <o:shapedefaults v:ext="edit" spidmax="2049">
      <o:colormru v:ext="edit" colors="#e31837"/>
    </o:shapedefaults>
  </w:hdrShapeDefaults>
  <w:footnotePr>
    <w:footnote w:id="-1"/>
    <w:footnote w:id="0"/>
  </w:footnotePr>
  <w:endnotePr>
    <w:endnote w:id="-1"/>
    <w:endnote w:id="0"/>
  </w:endnotePr>
  <w:compat>
    <w:compatSetting w:name="compatibilityMode" w:uri="http://schemas.microsoft.com/office/word" w:val="12"/>
  </w:compat>
  <w:rsids>
    <w:rsidRoot w:val="00B96E3E"/>
    <w:rsid w:val="00010D25"/>
    <w:rsid w:val="00012545"/>
    <w:rsid w:val="000133F8"/>
    <w:rsid w:val="00020947"/>
    <w:rsid w:val="00027D42"/>
    <w:rsid w:val="00030CA2"/>
    <w:rsid w:val="00035106"/>
    <w:rsid w:val="00044F0B"/>
    <w:rsid w:val="0004548A"/>
    <w:rsid w:val="00055D1B"/>
    <w:rsid w:val="0006066A"/>
    <w:rsid w:val="0006264C"/>
    <w:rsid w:val="00062A20"/>
    <w:rsid w:val="00070EFC"/>
    <w:rsid w:val="00084960"/>
    <w:rsid w:val="000852F4"/>
    <w:rsid w:val="000915C8"/>
    <w:rsid w:val="000A2623"/>
    <w:rsid w:val="000A721E"/>
    <w:rsid w:val="000B28D9"/>
    <w:rsid w:val="000B6BA7"/>
    <w:rsid w:val="000B78CE"/>
    <w:rsid w:val="000D267A"/>
    <w:rsid w:val="000D69C2"/>
    <w:rsid w:val="000F0754"/>
    <w:rsid w:val="0010575C"/>
    <w:rsid w:val="00107F3C"/>
    <w:rsid w:val="00115E6F"/>
    <w:rsid w:val="0011657B"/>
    <w:rsid w:val="00120027"/>
    <w:rsid w:val="00126ACD"/>
    <w:rsid w:val="001341B1"/>
    <w:rsid w:val="00137546"/>
    <w:rsid w:val="00144DD8"/>
    <w:rsid w:val="001467C3"/>
    <w:rsid w:val="00153B44"/>
    <w:rsid w:val="001551C4"/>
    <w:rsid w:val="00156C8D"/>
    <w:rsid w:val="00162030"/>
    <w:rsid w:val="00162A34"/>
    <w:rsid w:val="001630E9"/>
    <w:rsid w:val="0016738B"/>
    <w:rsid w:val="0017047F"/>
    <w:rsid w:val="00172756"/>
    <w:rsid w:val="0017435F"/>
    <w:rsid w:val="00183E37"/>
    <w:rsid w:val="00190306"/>
    <w:rsid w:val="00192802"/>
    <w:rsid w:val="001A1993"/>
    <w:rsid w:val="001A199B"/>
    <w:rsid w:val="001A3504"/>
    <w:rsid w:val="001A3712"/>
    <w:rsid w:val="001B391C"/>
    <w:rsid w:val="001B4421"/>
    <w:rsid w:val="001B543B"/>
    <w:rsid w:val="001C45C8"/>
    <w:rsid w:val="001D31EA"/>
    <w:rsid w:val="001E1F7C"/>
    <w:rsid w:val="001E5C1C"/>
    <w:rsid w:val="001F0B1C"/>
    <w:rsid w:val="001F0D9C"/>
    <w:rsid w:val="001F16DF"/>
    <w:rsid w:val="00200F95"/>
    <w:rsid w:val="00224238"/>
    <w:rsid w:val="002270F5"/>
    <w:rsid w:val="00240F22"/>
    <w:rsid w:val="00246E6E"/>
    <w:rsid w:val="002553BF"/>
    <w:rsid w:val="00260E4E"/>
    <w:rsid w:val="00264FE3"/>
    <w:rsid w:val="00283523"/>
    <w:rsid w:val="0028566A"/>
    <w:rsid w:val="00286D8D"/>
    <w:rsid w:val="0029539A"/>
    <w:rsid w:val="00295D7E"/>
    <w:rsid w:val="002A35C2"/>
    <w:rsid w:val="002A6763"/>
    <w:rsid w:val="002A76BD"/>
    <w:rsid w:val="002B0B9A"/>
    <w:rsid w:val="002B50CD"/>
    <w:rsid w:val="002C1A33"/>
    <w:rsid w:val="002C3CFC"/>
    <w:rsid w:val="002D1346"/>
    <w:rsid w:val="002D3D17"/>
    <w:rsid w:val="002D6488"/>
    <w:rsid w:val="002E0183"/>
    <w:rsid w:val="002E17A9"/>
    <w:rsid w:val="002E22C6"/>
    <w:rsid w:val="002F1EFC"/>
    <w:rsid w:val="002F24A0"/>
    <w:rsid w:val="002F4C91"/>
    <w:rsid w:val="002F75B9"/>
    <w:rsid w:val="00305AB5"/>
    <w:rsid w:val="00313197"/>
    <w:rsid w:val="00322AB0"/>
    <w:rsid w:val="0032496E"/>
    <w:rsid w:val="0032595C"/>
    <w:rsid w:val="00337DAF"/>
    <w:rsid w:val="003434EA"/>
    <w:rsid w:val="0034364C"/>
    <w:rsid w:val="0034501E"/>
    <w:rsid w:val="00346A55"/>
    <w:rsid w:val="003510FD"/>
    <w:rsid w:val="00352283"/>
    <w:rsid w:val="00357D4C"/>
    <w:rsid w:val="0036376C"/>
    <w:rsid w:val="00365B20"/>
    <w:rsid w:val="0036749F"/>
    <w:rsid w:val="0037046E"/>
    <w:rsid w:val="003704A3"/>
    <w:rsid w:val="0037358A"/>
    <w:rsid w:val="003738EB"/>
    <w:rsid w:val="00374780"/>
    <w:rsid w:val="00374940"/>
    <w:rsid w:val="003824B2"/>
    <w:rsid w:val="00383EB4"/>
    <w:rsid w:val="00385698"/>
    <w:rsid w:val="00393D46"/>
    <w:rsid w:val="003A5423"/>
    <w:rsid w:val="003B20F6"/>
    <w:rsid w:val="003B4B33"/>
    <w:rsid w:val="003C0507"/>
    <w:rsid w:val="003C073E"/>
    <w:rsid w:val="003C738A"/>
    <w:rsid w:val="003D268F"/>
    <w:rsid w:val="003E5163"/>
    <w:rsid w:val="003F3239"/>
    <w:rsid w:val="004011D3"/>
    <w:rsid w:val="004124B9"/>
    <w:rsid w:val="004204BE"/>
    <w:rsid w:val="00427777"/>
    <w:rsid w:val="0043562E"/>
    <w:rsid w:val="0045371A"/>
    <w:rsid w:val="004609EE"/>
    <w:rsid w:val="00461E6D"/>
    <w:rsid w:val="004630D1"/>
    <w:rsid w:val="0047147E"/>
    <w:rsid w:val="004813E7"/>
    <w:rsid w:val="00494868"/>
    <w:rsid w:val="00496BEA"/>
    <w:rsid w:val="0049761B"/>
    <w:rsid w:val="004A2764"/>
    <w:rsid w:val="004B64D9"/>
    <w:rsid w:val="004C1697"/>
    <w:rsid w:val="004C1C80"/>
    <w:rsid w:val="004C74FD"/>
    <w:rsid w:val="004D0AA0"/>
    <w:rsid w:val="004D1393"/>
    <w:rsid w:val="004D1D4E"/>
    <w:rsid w:val="004D22E0"/>
    <w:rsid w:val="004D4A88"/>
    <w:rsid w:val="004D54ED"/>
    <w:rsid w:val="004F34C1"/>
    <w:rsid w:val="004F5432"/>
    <w:rsid w:val="004F5772"/>
    <w:rsid w:val="004F797D"/>
    <w:rsid w:val="0050425B"/>
    <w:rsid w:val="005234B3"/>
    <w:rsid w:val="00526F17"/>
    <w:rsid w:val="0053786E"/>
    <w:rsid w:val="00540376"/>
    <w:rsid w:val="00541692"/>
    <w:rsid w:val="00544A96"/>
    <w:rsid w:val="00562001"/>
    <w:rsid w:val="00564AF8"/>
    <w:rsid w:val="00571B72"/>
    <w:rsid w:val="00573721"/>
    <w:rsid w:val="005747AD"/>
    <w:rsid w:val="0057644A"/>
    <w:rsid w:val="00577673"/>
    <w:rsid w:val="00583DA7"/>
    <w:rsid w:val="00587A47"/>
    <w:rsid w:val="005A3377"/>
    <w:rsid w:val="005A5A86"/>
    <w:rsid w:val="005C1CE8"/>
    <w:rsid w:val="005C388B"/>
    <w:rsid w:val="005C557C"/>
    <w:rsid w:val="005D317C"/>
    <w:rsid w:val="005F0385"/>
    <w:rsid w:val="005F0645"/>
    <w:rsid w:val="005F0BCF"/>
    <w:rsid w:val="005F3163"/>
    <w:rsid w:val="00612903"/>
    <w:rsid w:val="00614CD0"/>
    <w:rsid w:val="0062496E"/>
    <w:rsid w:val="00627938"/>
    <w:rsid w:val="0063291C"/>
    <w:rsid w:val="006346CC"/>
    <w:rsid w:val="0065243A"/>
    <w:rsid w:val="0065346E"/>
    <w:rsid w:val="00662D20"/>
    <w:rsid w:val="006675E4"/>
    <w:rsid w:val="00670DA1"/>
    <w:rsid w:val="0067139E"/>
    <w:rsid w:val="00676CA2"/>
    <w:rsid w:val="00681DA8"/>
    <w:rsid w:val="006842B9"/>
    <w:rsid w:val="00686A57"/>
    <w:rsid w:val="00690484"/>
    <w:rsid w:val="006916EE"/>
    <w:rsid w:val="00694DCC"/>
    <w:rsid w:val="00695906"/>
    <w:rsid w:val="00696595"/>
    <w:rsid w:val="006A0281"/>
    <w:rsid w:val="006B7D80"/>
    <w:rsid w:val="006C3E4D"/>
    <w:rsid w:val="006C4A96"/>
    <w:rsid w:val="006C4BF4"/>
    <w:rsid w:val="00702DBA"/>
    <w:rsid w:val="00706D31"/>
    <w:rsid w:val="00710C4A"/>
    <w:rsid w:val="00711735"/>
    <w:rsid w:val="00712F72"/>
    <w:rsid w:val="007237EF"/>
    <w:rsid w:val="00723F0F"/>
    <w:rsid w:val="00730E6E"/>
    <w:rsid w:val="0073107A"/>
    <w:rsid w:val="00732E01"/>
    <w:rsid w:val="00741161"/>
    <w:rsid w:val="00750174"/>
    <w:rsid w:val="007516A6"/>
    <w:rsid w:val="007529D4"/>
    <w:rsid w:val="00754349"/>
    <w:rsid w:val="00757322"/>
    <w:rsid w:val="00773C4B"/>
    <w:rsid w:val="00773D89"/>
    <w:rsid w:val="007741CB"/>
    <w:rsid w:val="00776CA4"/>
    <w:rsid w:val="00782C39"/>
    <w:rsid w:val="00782E89"/>
    <w:rsid w:val="007A0436"/>
    <w:rsid w:val="007B347A"/>
    <w:rsid w:val="007B3520"/>
    <w:rsid w:val="007D401E"/>
    <w:rsid w:val="007D6CFF"/>
    <w:rsid w:val="007E0059"/>
    <w:rsid w:val="007E6085"/>
    <w:rsid w:val="007E71D6"/>
    <w:rsid w:val="007E761E"/>
    <w:rsid w:val="007F0098"/>
    <w:rsid w:val="007F697A"/>
    <w:rsid w:val="0080254C"/>
    <w:rsid w:val="008027F7"/>
    <w:rsid w:val="00807C7D"/>
    <w:rsid w:val="008156E5"/>
    <w:rsid w:val="008234B8"/>
    <w:rsid w:val="008305AF"/>
    <w:rsid w:val="0083127F"/>
    <w:rsid w:val="00832F54"/>
    <w:rsid w:val="008358A9"/>
    <w:rsid w:val="00837D2E"/>
    <w:rsid w:val="0084452E"/>
    <w:rsid w:val="00847AD6"/>
    <w:rsid w:val="008520AB"/>
    <w:rsid w:val="00853951"/>
    <w:rsid w:val="00855106"/>
    <w:rsid w:val="00862418"/>
    <w:rsid w:val="008649A4"/>
    <w:rsid w:val="00872626"/>
    <w:rsid w:val="008774A7"/>
    <w:rsid w:val="00880E63"/>
    <w:rsid w:val="00882E0E"/>
    <w:rsid w:val="00882E88"/>
    <w:rsid w:val="00884A84"/>
    <w:rsid w:val="00890B82"/>
    <w:rsid w:val="00891BB5"/>
    <w:rsid w:val="00892FB7"/>
    <w:rsid w:val="00896471"/>
    <w:rsid w:val="00896BDE"/>
    <w:rsid w:val="00896C68"/>
    <w:rsid w:val="00897AA2"/>
    <w:rsid w:val="008A6238"/>
    <w:rsid w:val="008C018F"/>
    <w:rsid w:val="008C1B12"/>
    <w:rsid w:val="008C1EDD"/>
    <w:rsid w:val="008C22A4"/>
    <w:rsid w:val="008E02F0"/>
    <w:rsid w:val="008E60BB"/>
    <w:rsid w:val="008E61AE"/>
    <w:rsid w:val="008F5668"/>
    <w:rsid w:val="008F717A"/>
    <w:rsid w:val="008F7E0B"/>
    <w:rsid w:val="00901E06"/>
    <w:rsid w:val="0091072D"/>
    <w:rsid w:val="00920C08"/>
    <w:rsid w:val="00931CE8"/>
    <w:rsid w:val="00935D98"/>
    <w:rsid w:val="009453BC"/>
    <w:rsid w:val="009505E9"/>
    <w:rsid w:val="00953FC7"/>
    <w:rsid w:val="00957529"/>
    <w:rsid w:val="009629F5"/>
    <w:rsid w:val="00963F41"/>
    <w:rsid w:val="00965BFC"/>
    <w:rsid w:val="009663A9"/>
    <w:rsid w:val="0097003A"/>
    <w:rsid w:val="00975207"/>
    <w:rsid w:val="00976A92"/>
    <w:rsid w:val="009812F5"/>
    <w:rsid w:val="00986975"/>
    <w:rsid w:val="009925B6"/>
    <w:rsid w:val="00993EAD"/>
    <w:rsid w:val="00994CEC"/>
    <w:rsid w:val="009A2BBB"/>
    <w:rsid w:val="009B135D"/>
    <w:rsid w:val="009B291D"/>
    <w:rsid w:val="009B3003"/>
    <w:rsid w:val="009B7FBB"/>
    <w:rsid w:val="009C290C"/>
    <w:rsid w:val="009C3CCB"/>
    <w:rsid w:val="009D0BC7"/>
    <w:rsid w:val="009D5609"/>
    <w:rsid w:val="009D5CDF"/>
    <w:rsid w:val="009D7ADB"/>
    <w:rsid w:val="009E5277"/>
    <w:rsid w:val="009F547D"/>
    <w:rsid w:val="00A075FB"/>
    <w:rsid w:val="00A12934"/>
    <w:rsid w:val="00A251B4"/>
    <w:rsid w:val="00A322CD"/>
    <w:rsid w:val="00A339E8"/>
    <w:rsid w:val="00A35F20"/>
    <w:rsid w:val="00A42D05"/>
    <w:rsid w:val="00A442DE"/>
    <w:rsid w:val="00A44E23"/>
    <w:rsid w:val="00A47D3A"/>
    <w:rsid w:val="00A565CD"/>
    <w:rsid w:val="00A57301"/>
    <w:rsid w:val="00A6051B"/>
    <w:rsid w:val="00A6117C"/>
    <w:rsid w:val="00A627FC"/>
    <w:rsid w:val="00A879BB"/>
    <w:rsid w:val="00AA01C1"/>
    <w:rsid w:val="00AA4726"/>
    <w:rsid w:val="00AA4847"/>
    <w:rsid w:val="00AA7969"/>
    <w:rsid w:val="00AB5BA5"/>
    <w:rsid w:val="00AB6A53"/>
    <w:rsid w:val="00AC031B"/>
    <w:rsid w:val="00AC0779"/>
    <w:rsid w:val="00AC1E26"/>
    <w:rsid w:val="00AC47DD"/>
    <w:rsid w:val="00AD1A9E"/>
    <w:rsid w:val="00AD6DA3"/>
    <w:rsid w:val="00AD7005"/>
    <w:rsid w:val="00AE3D7E"/>
    <w:rsid w:val="00AE4414"/>
    <w:rsid w:val="00AF5113"/>
    <w:rsid w:val="00B269A0"/>
    <w:rsid w:val="00B368DB"/>
    <w:rsid w:val="00B411BE"/>
    <w:rsid w:val="00B423EC"/>
    <w:rsid w:val="00B440B7"/>
    <w:rsid w:val="00B470CA"/>
    <w:rsid w:val="00B50DD2"/>
    <w:rsid w:val="00B53997"/>
    <w:rsid w:val="00B551AA"/>
    <w:rsid w:val="00B60B05"/>
    <w:rsid w:val="00B615D8"/>
    <w:rsid w:val="00B626B9"/>
    <w:rsid w:val="00B67D30"/>
    <w:rsid w:val="00B714CB"/>
    <w:rsid w:val="00B76DAB"/>
    <w:rsid w:val="00B77F77"/>
    <w:rsid w:val="00B8560C"/>
    <w:rsid w:val="00B92C62"/>
    <w:rsid w:val="00B96E3E"/>
    <w:rsid w:val="00BA2E58"/>
    <w:rsid w:val="00BA5056"/>
    <w:rsid w:val="00BB02F4"/>
    <w:rsid w:val="00BB0B1C"/>
    <w:rsid w:val="00BB16B0"/>
    <w:rsid w:val="00BB1E34"/>
    <w:rsid w:val="00BB507E"/>
    <w:rsid w:val="00BB7BA3"/>
    <w:rsid w:val="00BC072F"/>
    <w:rsid w:val="00BC68FA"/>
    <w:rsid w:val="00BC6A03"/>
    <w:rsid w:val="00BD34B2"/>
    <w:rsid w:val="00BE2B7D"/>
    <w:rsid w:val="00BF0C9E"/>
    <w:rsid w:val="00BF3FA3"/>
    <w:rsid w:val="00BF6DEE"/>
    <w:rsid w:val="00BF706E"/>
    <w:rsid w:val="00BF77DC"/>
    <w:rsid w:val="00C03C38"/>
    <w:rsid w:val="00C07094"/>
    <w:rsid w:val="00C136EF"/>
    <w:rsid w:val="00C168D9"/>
    <w:rsid w:val="00C27E23"/>
    <w:rsid w:val="00C433DC"/>
    <w:rsid w:val="00C439F9"/>
    <w:rsid w:val="00C45B2A"/>
    <w:rsid w:val="00C55C11"/>
    <w:rsid w:val="00C64AA6"/>
    <w:rsid w:val="00C7269F"/>
    <w:rsid w:val="00C74160"/>
    <w:rsid w:val="00C7491A"/>
    <w:rsid w:val="00C75F04"/>
    <w:rsid w:val="00C83A4C"/>
    <w:rsid w:val="00C87C25"/>
    <w:rsid w:val="00C951F4"/>
    <w:rsid w:val="00C9689F"/>
    <w:rsid w:val="00CA1EF1"/>
    <w:rsid w:val="00CA3412"/>
    <w:rsid w:val="00CA734B"/>
    <w:rsid w:val="00CB15C8"/>
    <w:rsid w:val="00CB2839"/>
    <w:rsid w:val="00CB7182"/>
    <w:rsid w:val="00CC3537"/>
    <w:rsid w:val="00CD27AE"/>
    <w:rsid w:val="00CE2703"/>
    <w:rsid w:val="00CE2ABF"/>
    <w:rsid w:val="00CE507B"/>
    <w:rsid w:val="00CF0346"/>
    <w:rsid w:val="00CF4FB0"/>
    <w:rsid w:val="00D0102B"/>
    <w:rsid w:val="00D05EC5"/>
    <w:rsid w:val="00D11CD8"/>
    <w:rsid w:val="00D14F47"/>
    <w:rsid w:val="00D22CC1"/>
    <w:rsid w:val="00D25A81"/>
    <w:rsid w:val="00D35663"/>
    <w:rsid w:val="00D37E01"/>
    <w:rsid w:val="00D50007"/>
    <w:rsid w:val="00D52E47"/>
    <w:rsid w:val="00D71520"/>
    <w:rsid w:val="00D73096"/>
    <w:rsid w:val="00D73A45"/>
    <w:rsid w:val="00D77E03"/>
    <w:rsid w:val="00D957C5"/>
    <w:rsid w:val="00DB0F8E"/>
    <w:rsid w:val="00DB3C1D"/>
    <w:rsid w:val="00DB580A"/>
    <w:rsid w:val="00DD03FD"/>
    <w:rsid w:val="00DD2840"/>
    <w:rsid w:val="00DD479B"/>
    <w:rsid w:val="00DD7EA5"/>
    <w:rsid w:val="00DE0767"/>
    <w:rsid w:val="00DE38EB"/>
    <w:rsid w:val="00DF263D"/>
    <w:rsid w:val="00DF3C22"/>
    <w:rsid w:val="00DF721A"/>
    <w:rsid w:val="00DF7DEF"/>
    <w:rsid w:val="00E042F1"/>
    <w:rsid w:val="00E0475B"/>
    <w:rsid w:val="00E0563E"/>
    <w:rsid w:val="00E11E69"/>
    <w:rsid w:val="00E209BF"/>
    <w:rsid w:val="00E20F33"/>
    <w:rsid w:val="00E25737"/>
    <w:rsid w:val="00E30643"/>
    <w:rsid w:val="00E426DC"/>
    <w:rsid w:val="00E42B8F"/>
    <w:rsid w:val="00E47919"/>
    <w:rsid w:val="00E5112A"/>
    <w:rsid w:val="00E52E00"/>
    <w:rsid w:val="00E611BA"/>
    <w:rsid w:val="00E65537"/>
    <w:rsid w:val="00E66CE2"/>
    <w:rsid w:val="00E67851"/>
    <w:rsid w:val="00E73BDF"/>
    <w:rsid w:val="00E9161D"/>
    <w:rsid w:val="00EA19E4"/>
    <w:rsid w:val="00EA3D4D"/>
    <w:rsid w:val="00EB240B"/>
    <w:rsid w:val="00EC451E"/>
    <w:rsid w:val="00EC462A"/>
    <w:rsid w:val="00EC7529"/>
    <w:rsid w:val="00ED52EA"/>
    <w:rsid w:val="00ED779E"/>
    <w:rsid w:val="00EE1100"/>
    <w:rsid w:val="00EE1D46"/>
    <w:rsid w:val="00EE6B84"/>
    <w:rsid w:val="00EF088C"/>
    <w:rsid w:val="00EF19BA"/>
    <w:rsid w:val="00EF3FF1"/>
    <w:rsid w:val="00F06FC0"/>
    <w:rsid w:val="00F07C67"/>
    <w:rsid w:val="00F23B77"/>
    <w:rsid w:val="00F375E8"/>
    <w:rsid w:val="00F43556"/>
    <w:rsid w:val="00F45976"/>
    <w:rsid w:val="00F473F9"/>
    <w:rsid w:val="00F61EC8"/>
    <w:rsid w:val="00F70C5D"/>
    <w:rsid w:val="00F71E02"/>
    <w:rsid w:val="00F7319D"/>
    <w:rsid w:val="00F75795"/>
    <w:rsid w:val="00F81B17"/>
    <w:rsid w:val="00F82F4D"/>
    <w:rsid w:val="00F85509"/>
    <w:rsid w:val="00F85DF4"/>
    <w:rsid w:val="00F87224"/>
    <w:rsid w:val="00F9445D"/>
    <w:rsid w:val="00F95382"/>
    <w:rsid w:val="00FA296B"/>
    <w:rsid w:val="00FA3E2F"/>
    <w:rsid w:val="00FA6052"/>
    <w:rsid w:val="00FA60C4"/>
    <w:rsid w:val="00FB0FF0"/>
    <w:rsid w:val="00FC04AB"/>
    <w:rsid w:val="00FD2EC7"/>
    <w:rsid w:val="00FD6A9F"/>
    <w:rsid w:val="00FE18E0"/>
    <w:rsid w:val="00FF27DC"/>
    <w:rsid w:val="00FF2D62"/>
    <w:rsid w:val="00FF753F"/>
    <w:rsid w:val="00FF7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e31837"/>
    </o:shapedefaults>
    <o:shapelayout v:ext="edit">
      <o:idmap v:ext="edit" data="1"/>
    </o:shapelayout>
  </w:shapeDefaults>
  <w:decimalSymbol w:val="."/>
  <w:listSeparator w:val=","/>
  <w14:docId w14:val="5B8D5674"/>
  <w15:docId w15:val="{20D78EC3-50A0-4700-9700-862E2925D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HAnsi"/>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02F0"/>
  </w:style>
  <w:style w:type="paragraph" w:styleId="Heading1">
    <w:name w:val="heading 1"/>
    <w:aliases w:val="Heading,1 ghost,g,ghost,MainHeader,1,h1,Header 1,H1,Main heading,Heading 10,tchead,Test Plan,chapternumber,Tertiary Heading,RFP Heading1,Part,*,P,vorlage 1,PA Chapter,Attribute Heading 1,Bulletin Name,level 1,Level 1 Head,h12,h13,h14,h15,h16"/>
    <w:basedOn w:val="Normal"/>
    <w:next w:val="Normal"/>
    <w:link w:val="Heading1Char"/>
    <w:qFormat/>
    <w:rsid w:val="00C75F04"/>
    <w:pPr>
      <w:keepNext/>
      <w:numPr>
        <w:numId w:val="2"/>
      </w:numPr>
      <w:spacing w:after="0" w:line="360" w:lineRule="auto"/>
      <w:outlineLvl w:val="0"/>
    </w:pPr>
    <w:rPr>
      <w:rFonts w:ascii="Times New Roman" w:eastAsia="Times New Roman" w:hAnsi="Times New Roman" w:cs="Times New Roman"/>
      <w:b/>
      <w:color w:val="BE3A3A"/>
      <w:sz w:val="28"/>
      <w:szCs w:val="28"/>
    </w:rPr>
  </w:style>
  <w:style w:type="paragraph" w:styleId="Heading2">
    <w:name w:val="heading 2"/>
    <w:aliases w:val="Mahindra Sub Heading"/>
    <w:basedOn w:val="Normal"/>
    <w:next w:val="Heading3"/>
    <w:link w:val="Heading2Char"/>
    <w:autoRedefine/>
    <w:qFormat/>
    <w:rsid w:val="004630D1"/>
    <w:pPr>
      <w:keepNext/>
      <w:numPr>
        <w:ilvl w:val="1"/>
        <w:numId w:val="2"/>
      </w:numPr>
      <w:jc w:val="both"/>
      <w:outlineLvl w:val="1"/>
    </w:pPr>
    <w:rPr>
      <w:rFonts w:ascii="Calibri" w:eastAsia="Times New Roman" w:hAnsi="Calibri" w:cs="Times New Roman"/>
      <w:b/>
      <w:sz w:val="24"/>
      <w:szCs w:val="20"/>
    </w:rPr>
  </w:style>
  <w:style w:type="paragraph" w:styleId="Heading3">
    <w:name w:val="heading 3"/>
    <w:aliases w:val="H3,Level 3 Head,level_3,PIM 3,h3,sect1.2.3,prop3,3,3heading,heading 3,Heading 31,1.1.1 Heading 3,l3,CT,Heading 3 - old,Heading 3 hidden,2h,h31,h32,Section,Heading 2.3,(Alt+3),1.2.3.,alltoc,标题 4.1.1,3rd level,Map title,sect1.2.31,Heading 3E,Map"/>
    <w:basedOn w:val="Heading4"/>
    <w:next w:val="Normal"/>
    <w:link w:val="Heading3Char"/>
    <w:autoRedefine/>
    <w:unhideWhenUsed/>
    <w:qFormat/>
    <w:rsid w:val="00855106"/>
    <w:pPr>
      <w:numPr>
        <w:ilvl w:val="2"/>
      </w:numPr>
      <w:jc w:val="both"/>
      <w:outlineLvl w:val="2"/>
    </w:pPr>
    <w:rPr>
      <w:rFonts w:cs="Calibri"/>
      <w:bCs w:val="0"/>
      <w:sz w:val="24"/>
      <w:szCs w:val="26"/>
    </w:rPr>
  </w:style>
  <w:style w:type="paragraph" w:styleId="Heading4">
    <w:name w:val="heading 4"/>
    <w:aliases w:val="Table Text Numbered,h4,l4+toc4,I4,l4,Level 2 - a,Level 2 - (a),PA Micro Section,Sub-Minor,GE Heading 4,(Alt+4),H41,(Alt+4)1,H42,(Alt+4)2,H43,(Alt+4)3,H44,(Alt+4)4,H45,(Alt+4)5,H411,(Alt+4)11,H421,(Alt+4)21,H431,(Alt+4)31,H46,(Alt+4)6,H412,I,4"/>
    <w:basedOn w:val="Normal"/>
    <w:next w:val="Normal"/>
    <w:link w:val="Heading4Char"/>
    <w:unhideWhenUsed/>
    <w:qFormat/>
    <w:rsid w:val="001F0B1C"/>
    <w:pPr>
      <w:keepNext/>
      <w:numPr>
        <w:ilvl w:val="3"/>
        <w:numId w:val="2"/>
      </w:numPr>
      <w:spacing w:before="240" w:after="60"/>
      <w:outlineLvl w:val="3"/>
    </w:pPr>
    <w:rPr>
      <w:rFonts w:ascii="Calibri" w:eastAsia="Times New Roman" w:hAnsi="Calibri" w:cs="Times New Roman"/>
      <w:b/>
      <w:bCs/>
      <w:szCs w:val="28"/>
    </w:rPr>
  </w:style>
  <w:style w:type="paragraph" w:styleId="Heading5">
    <w:name w:val="heading 5"/>
    <w:aliases w:val="Level 3 - i,PA Pico Section,Masthead Text Box,H5,lowest level provided,Block Label,Bullet point,Roman list,h5,Don't Use!,Para5,Appendix A to X,Heading 5   Appendix A to X,5 sub-bullet,sb,Atlanthd3,Atlanthd31,Atlanthd32,Atlanthd33,Atlanthd34,5"/>
    <w:basedOn w:val="Normal"/>
    <w:next w:val="Normal"/>
    <w:link w:val="Heading5Char"/>
    <w:unhideWhenUsed/>
    <w:qFormat/>
    <w:rsid w:val="00C75F04"/>
    <w:pPr>
      <w:numPr>
        <w:ilvl w:val="4"/>
        <w:numId w:val="2"/>
      </w:numPr>
      <w:spacing w:before="240" w:after="60"/>
      <w:ind w:left="-3672"/>
      <w:outlineLvl w:val="4"/>
    </w:pPr>
    <w:rPr>
      <w:rFonts w:ascii="Calibri" w:eastAsia="Times New Roman" w:hAnsi="Calibri" w:cs="Times New Roman"/>
      <w:b/>
      <w:bCs/>
      <w:i/>
      <w:iCs/>
      <w:sz w:val="26"/>
      <w:szCs w:val="26"/>
    </w:rPr>
  </w:style>
  <w:style w:type="paragraph" w:styleId="Heading6">
    <w:name w:val="heading 6"/>
    <w:aliases w:val="Legal Level 1.,h6,PA Appendix,GE Heading 6,Sub-bullet point,H6,Third Subheading,cnp,Caption number (page-wide),Tables,T1,sub-dash,sd,51,L1 Heading 6,Bullet list,do not use,heading6,heading61,heading62,Aztec Heading 6,dont use, dont use,6"/>
    <w:basedOn w:val="Normal"/>
    <w:next w:val="Normal"/>
    <w:link w:val="Heading6Char"/>
    <w:qFormat/>
    <w:rsid w:val="00C75F04"/>
    <w:pPr>
      <w:numPr>
        <w:ilvl w:val="5"/>
        <w:numId w:val="2"/>
      </w:numPr>
      <w:spacing w:before="240" w:after="60" w:line="240" w:lineRule="auto"/>
      <w:outlineLvl w:val="5"/>
    </w:pPr>
    <w:rPr>
      <w:rFonts w:ascii="Times New Roman" w:eastAsia="Times New Roman" w:hAnsi="Times New Roman" w:cs="Times New Roman"/>
      <w:b/>
      <w:bCs/>
      <w:sz w:val="22"/>
    </w:rPr>
  </w:style>
  <w:style w:type="paragraph" w:styleId="Heading7">
    <w:name w:val="heading 7"/>
    <w:aliases w:val="Legal Level 1.1.,PA Appendix Major,Appendix-L2,Appendix-L21,Appendix-L22,Appendix-L23,Appendix-L24,Appendix-L211,Appendix-L221,Appendix-L25,Appendix-L26,Appendix-L212,Appendix-L222,Appendix-L27,Appendix-L213,Appendix-L223,Appendix-L28,h7,st,c"/>
    <w:basedOn w:val="Normal"/>
    <w:next w:val="Normal"/>
    <w:link w:val="Heading7Char"/>
    <w:qFormat/>
    <w:rsid w:val="00C75F04"/>
    <w:pPr>
      <w:numPr>
        <w:ilvl w:val="6"/>
        <w:numId w:val="2"/>
      </w:numPr>
      <w:spacing w:before="240" w:after="60" w:line="240" w:lineRule="auto"/>
      <w:outlineLvl w:val="6"/>
    </w:pPr>
    <w:rPr>
      <w:rFonts w:ascii="Times New Roman" w:eastAsia="Times New Roman" w:hAnsi="Times New Roman" w:cs="Times New Roman"/>
      <w:sz w:val="24"/>
      <w:szCs w:val="24"/>
    </w:rPr>
  </w:style>
  <w:style w:type="paragraph" w:styleId="Heading8">
    <w:name w:val="heading 8"/>
    <w:aliases w:val="Legal Level 1.1.1.,PA Appendix Minor,ft,figure title,Appendix1,Center Bold,Annex,L1 Heading 8,Level 1.1.1,No num/gap,H8,12 Heading 8,Aztec Heading 8,avoid use, avoid use,No num/gap1,12 Heading 81,8"/>
    <w:basedOn w:val="Normal"/>
    <w:next w:val="Normal"/>
    <w:link w:val="Heading8Char"/>
    <w:qFormat/>
    <w:rsid w:val="00C75F04"/>
    <w:pPr>
      <w:numPr>
        <w:ilvl w:val="7"/>
        <w:numId w:val="2"/>
      </w:num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aliases w:val="Legal Level 1.1.1.1.,Appendix,HelpTable,表号,tt,table title,App1,Figure Heading,FH,Appendix2,Titre 10,Annex1,Appen 1,L1 Heading 9,Level (a),Code eg's,H9,oHeading 9,9,TableTitle,Cond'l Reqt.,rb,req bullet,12 Heading 9,RFI H4 (A),Italic List,h9,l9"/>
    <w:basedOn w:val="Normal"/>
    <w:next w:val="Normal"/>
    <w:link w:val="Heading9Char"/>
    <w:qFormat/>
    <w:rsid w:val="00C75F04"/>
    <w:pPr>
      <w:numPr>
        <w:ilvl w:val="8"/>
        <w:numId w:val="2"/>
      </w:numPr>
      <w:spacing w:before="240" w:after="60" w:line="240" w:lineRule="auto"/>
      <w:outlineLvl w:val="8"/>
    </w:pPr>
    <w:rPr>
      <w:rFonts w:ascii="Arial" w:eastAsia="Times New Roman" w:hAnsi="Arial" w:cs="Arial"/>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96E3E"/>
    <w:pPr>
      <w:ind w:left="720"/>
      <w:contextualSpacing/>
    </w:pPr>
  </w:style>
  <w:style w:type="paragraph" w:customStyle="1" w:styleId="MahindraHeading">
    <w:name w:val="Mahindra Heading"/>
    <w:basedOn w:val="ListParagraph"/>
    <w:link w:val="MahindraHeadingChar"/>
    <w:qFormat/>
    <w:rsid w:val="00DF3C22"/>
    <w:pPr>
      <w:numPr>
        <w:numId w:val="1"/>
      </w:numPr>
      <w:ind w:left="360"/>
      <w:outlineLvl w:val="0"/>
    </w:pPr>
    <w:rPr>
      <w:rFonts w:ascii="Calibri" w:hAnsi="Calibri"/>
      <w:b/>
      <w:color w:val="E31837" w:themeColor="background2"/>
      <w:sz w:val="32"/>
    </w:rPr>
  </w:style>
  <w:style w:type="paragraph" w:customStyle="1" w:styleId="MahindraSubHeading1">
    <w:name w:val="Mahindra Sub Heading 1"/>
    <w:basedOn w:val="ListParagraph"/>
    <w:link w:val="MahindraSubHeading1Char"/>
    <w:qFormat/>
    <w:rsid w:val="00DF3C22"/>
    <w:pPr>
      <w:numPr>
        <w:ilvl w:val="1"/>
        <w:numId w:val="1"/>
      </w:numPr>
      <w:ind w:left="360" w:hanging="360"/>
      <w:outlineLvl w:val="1"/>
    </w:pPr>
    <w:rPr>
      <w:rFonts w:ascii="Calibri" w:hAnsi="Calibri"/>
      <w:b/>
      <w:color w:val="E31837" w:themeColor="background2"/>
      <w:sz w:val="28"/>
    </w:rPr>
  </w:style>
  <w:style w:type="character" w:customStyle="1" w:styleId="ListParagraphChar">
    <w:name w:val="List Paragraph Char"/>
    <w:basedOn w:val="DefaultParagraphFont"/>
    <w:link w:val="ListParagraph"/>
    <w:uiPriority w:val="34"/>
    <w:rsid w:val="00B96E3E"/>
  </w:style>
  <w:style w:type="character" w:customStyle="1" w:styleId="MahindraHeadingChar">
    <w:name w:val="Mahindra Heading Char"/>
    <w:basedOn w:val="ListParagraphChar"/>
    <w:link w:val="MahindraHeading"/>
    <w:rsid w:val="00DF3C22"/>
    <w:rPr>
      <w:rFonts w:ascii="Calibri" w:hAnsi="Calibri"/>
      <w:b/>
      <w:color w:val="E31837" w:themeColor="background2"/>
      <w:sz w:val="32"/>
    </w:rPr>
  </w:style>
  <w:style w:type="paragraph" w:customStyle="1" w:styleId="MahindraSubHeading2">
    <w:name w:val="Mahindra Sub Heading 2"/>
    <w:basedOn w:val="ListParagraph"/>
    <w:link w:val="MahindraSubHeading2Char"/>
    <w:qFormat/>
    <w:rsid w:val="00DF3C22"/>
    <w:pPr>
      <w:numPr>
        <w:ilvl w:val="2"/>
        <w:numId w:val="1"/>
      </w:numPr>
      <w:ind w:left="360" w:hanging="360"/>
      <w:outlineLvl w:val="2"/>
    </w:pPr>
    <w:rPr>
      <w:rFonts w:ascii="Calibri" w:hAnsi="Calibri"/>
      <w:b/>
      <w:color w:val="E31837" w:themeColor="background2"/>
      <w:sz w:val="24"/>
    </w:rPr>
  </w:style>
  <w:style w:type="character" w:customStyle="1" w:styleId="MahindraSubHeading1Char">
    <w:name w:val="Mahindra Sub Heading 1 Char"/>
    <w:basedOn w:val="ListParagraphChar"/>
    <w:link w:val="MahindraSubHeading1"/>
    <w:rsid w:val="00DF3C22"/>
    <w:rPr>
      <w:rFonts w:ascii="Calibri" w:hAnsi="Calibri"/>
      <w:b/>
      <w:color w:val="E31837" w:themeColor="background2"/>
      <w:sz w:val="28"/>
    </w:rPr>
  </w:style>
  <w:style w:type="paragraph" w:customStyle="1" w:styleId="MahindraSubHeading3">
    <w:name w:val="Mahindra Sub Heading 3"/>
    <w:basedOn w:val="ListParagraph"/>
    <w:link w:val="MahindraSubHeading3Char"/>
    <w:qFormat/>
    <w:rsid w:val="00B368DB"/>
    <w:pPr>
      <w:numPr>
        <w:ilvl w:val="3"/>
        <w:numId w:val="1"/>
      </w:numPr>
      <w:ind w:left="360" w:hanging="360"/>
      <w:outlineLvl w:val="3"/>
    </w:pPr>
    <w:rPr>
      <w:rFonts w:ascii="Calibri" w:hAnsi="Calibri"/>
      <w:b/>
      <w:sz w:val="22"/>
    </w:rPr>
  </w:style>
  <w:style w:type="character" w:customStyle="1" w:styleId="MahindraSubHeading2Char">
    <w:name w:val="Mahindra Sub Heading 2 Char"/>
    <w:basedOn w:val="ListParagraphChar"/>
    <w:link w:val="MahindraSubHeading2"/>
    <w:rsid w:val="00DF3C22"/>
    <w:rPr>
      <w:rFonts w:ascii="Calibri" w:hAnsi="Calibri"/>
      <w:b/>
      <w:color w:val="E31837" w:themeColor="background2"/>
      <w:sz w:val="24"/>
    </w:rPr>
  </w:style>
  <w:style w:type="paragraph" w:customStyle="1" w:styleId="MahindraSubHeading4">
    <w:name w:val="Mahindra Sub Heading 4"/>
    <w:basedOn w:val="ListParagraph"/>
    <w:link w:val="MahindraSubHeading4Char"/>
    <w:qFormat/>
    <w:rsid w:val="0037358A"/>
    <w:pPr>
      <w:numPr>
        <w:ilvl w:val="4"/>
        <w:numId w:val="1"/>
      </w:numPr>
      <w:ind w:left="360" w:hanging="360"/>
      <w:outlineLvl w:val="4"/>
    </w:pPr>
    <w:rPr>
      <w:rFonts w:ascii="Arial" w:hAnsi="Arial"/>
      <w:b/>
    </w:rPr>
  </w:style>
  <w:style w:type="character" w:customStyle="1" w:styleId="MahindraSubHeading3Char">
    <w:name w:val="Mahindra Sub Heading 3 Char"/>
    <w:basedOn w:val="ListParagraphChar"/>
    <w:link w:val="MahindraSubHeading3"/>
    <w:rsid w:val="00B368DB"/>
    <w:rPr>
      <w:rFonts w:ascii="Calibri" w:hAnsi="Calibri"/>
      <w:b/>
      <w:sz w:val="22"/>
    </w:rPr>
  </w:style>
  <w:style w:type="paragraph" w:customStyle="1" w:styleId="MahindraSubHeading5">
    <w:name w:val="Mahindra Sub Heading 5"/>
    <w:basedOn w:val="ListParagraph"/>
    <w:link w:val="MahindraSubHeading5Char"/>
    <w:qFormat/>
    <w:rsid w:val="0037358A"/>
    <w:pPr>
      <w:numPr>
        <w:ilvl w:val="5"/>
        <w:numId w:val="1"/>
      </w:numPr>
      <w:ind w:left="360" w:hanging="360"/>
      <w:outlineLvl w:val="5"/>
    </w:pPr>
    <w:rPr>
      <w:rFonts w:ascii="Arial Narrow" w:hAnsi="Arial Narrow"/>
      <w:b/>
    </w:rPr>
  </w:style>
  <w:style w:type="character" w:customStyle="1" w:styleId="MahindraSubHeading4Char">
    <w:name w:val="Mahindra Sub Heading 4 Char"/>
    <w:basedOn w:val="ListParagraphChar"/>
    <w:link w:val="MahindraSubHeading4"/>
    <w:rsid w:val="0037358A"/>
    <w:rPr>
      <w:rFonts w:ascii="Arial" w:hAnsi="Arial"/>
      <w:b/>
    </w:rPr>
  </w:style>
  <w:style w:type="character" w:customStyle="1" w:styleId="MahindraSubHeading5Char">
    <w:name w:val="Mahindra Sub Heading 5 Char"/>
    <w:basedOn w:val="ListParagraphChar"/>
    <w:link w:val="MahindraSubHeading5"/>
    <w:rsid w:val="0037358A"/>
    <w:rPr>
      <w:rFonts w:ascii="Arial Narrow" w:hAnsi="Arial Narrow"/>
      <w:b/>
    </w:rPr>
  </w:style>
  <w:style w:type="paragraph" w:styleId="Header">
    <w:name w:val="header"/>
    <w:basedOn w:val="Normal"/>
    <w:link w:val="HeaderChar"/>
    <w:uiPriority w:val="99"/>
    <w:unhideWhenUsed/>
    <w:rsid w:val="00C75F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5F04"/>
  </w:style>
  <w:style w:type="paragraph" w:styleId="Footer">
    <w:name w:val="footer"/>
    <w:basedOn w:val="Normal"/>
    <w:link w:val="FooterChar"/>
    <w:uiPriority w:val="99"/>
    <w:unhideWhenUsed/>
    <w:rsid w:val="00C75F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5F04"/>
  </w:style>
  <w:style w:type="character" w:customStyle="1" w:styleId="Heading1Char">
    <w:name w:val="Heading 1 Char"/>
    <w:aliases w:val="Heading Char,1 ghost Char,g Char,ghost Char,MainHeader Char,1 Char,h1 Char,Header 1 Char,H1 Char,Main heading Char,Heading 10 Char,tchead Char,Test Plan Char,chapternumber Char,Tertiary Heading Char,RFP Heading1 Char,Part Char,* Char"/>
    <w:basedOn w:val="DefaultParagraphFont"/>
    <w:link w:val="Heading1"/>
    <w:rsid w:val="00C75F04"/>
    <w:rPr>
      <w:rFonts w:ascii="Times New Roman" w:eastAsia="Times New Roman" w:hAnsi="Times New Roman" w:cs="Times New Roman"/>
      <w:b/>
      <w:color w:val="BE3A3A"/>
      <w:sz w:val="28"/>
      <w:szCs w:val="28"/>
    </w:rPr>
  </w:style>
  <w:style w:type="character" w:customStyle="1" w:styleId="Heading2Char">
    <w:name w:val="Heading 2 Char"/>
    <w:aliases w:val="Mahindra Sub Heading Char"/>
    <w:basedOn w:val="DefaultParagraphFont"/>
    <w:link w:val="Heading2"/>
    <w:rsid w:val="004630D1"/>
    <w:rPr>
      <w:rFonts w:ascii="Calibri" w:eastAsia="Times New Roman" w:hAnsi="Calibri" w:cs="Times New Roman"/>
      <w:b/>
      <w:sz w:val="24"/>
      <w:szCs w:val="20"/>
    </w:rPr>
  </w:style>
  <w:style w:type="character" w:customStyle="1" w:styleId="Heading3Char">
    <w:name w:val="Heading 3 Char"/>
    <w:aliases w:val="H3 Char,Level 3 Head Char,level_3 Char,PIM 3 Char,h3 Char,sect1.2.3 Char,prop3 Char,3 Char,3heading Char,heading 3 Char,Heading 31 Char,1.1.1 Heading 3 Char,l3 Char,CT Char,Heading 3 - old Char,Heading 3 hidden Char,2h Char,h31 Char"/>
    <w:basedOn w:val="DefaultParagraphFont"/>
    <w:link w:val="Heading3"/>
    <w:rsid w:val="00855106"/>
    <w:rPr>
      <w:rFonts w:ascii="Calibri" w:eastAsia="Times New Roman" w:hAnsi="Calibri" w:cs="Calibri"/>
      <w:b/>
      <w:sz w:val="24"/>
      <w:szCs w:val="26"/>
    </w:rPr>
  </w:style>
  <w:style w:type="character" w:customStyle="1" w:styleId="Heading4Char">
    <w:name w:val="Heading 4 Char"/>
    <w:aliases w:val="Table Text Numbered Char,h4 Char,l4+toc4 Char,I4 Char,l4 Char,Level 2 - a Char,Level 2 - (a) Char,PA Micro Section Char,Sub-Minor Char,GE Heading 4 Char,(Alt+4) Char,H41 Char,(Alt+4)1 Char,H42 Char,(Alt+4)2 Char,H43 Char,(Alt+4)3 Char"/>
    <w:basedOn w:val="DefaultParagraphFont"/>
    <w:link w:val="Heading4"/>
    <w:rsid w:val="001F0B1C"/>
    <w:rPr>
      <w:rFonts w:ascii="Calibri" w:eastAsia="Times New Roman" w:hAnsi="Calibri" w:cs="Times New Roman"/>
      <w:b/>
      <w:bCs/>
      <w:szCs w:val="28"/>
    </w:rPr>
  </w:style>
  <w:style w:type="character" w:customStyle="1" w:styleId="Heading5Char">
    <w:name w:val="Heading 5 Char"/>
    <w:aliases w:val="Level 3 - i Char,PA Pico Section Char,Masthead Text Box Char,H5 Char,lowest level provided Char,Block Label Char,Bullet point Char,Roman list Char,h5 Char,Don't Use! Char,Para5 Char,Appendix A to X Char,Heading 5   Appendix A to X Char"/>
    <w:basedOn w:val="DefaultParagraphFont"/>
    <w:link w:val="Heading5"/>
    <w:rsid w:val="00C75F04"/>
    <w:rPr>
      <w:rFonts w:ascii="Calibri" w:eastAsia="Times New Roman" w:hAnsi="Calibri" w:cs="Times New Roman"/>
      <w:b/>
      <w:bCs/>
      <w:i/>
      <w:iCs/>
      <w:sz w:val="26"/>
      <w:szCs w:val="26"/>
    </w:rPr>
  </w:style>
  <w:style w:type="character" w:customStyle="1" w:styleId="Heading6Char">
    <w:name w:val="Heading 6 Char"/>
    <w:aliases w:val="Legal Level 1. Char,h6 Char,PA Appendix Char,GE Heading 6 Char,Sub-bullet point Char,H6 Char,Third Subheading Char,cnp Char,Caption number (page-wide) Char,Tables Char,T1 Char,sub-dash Char,sd Char,51 Char,L1 Heading 6 Char,heading6 Char"/>
    <w:basedOn w:val="DefaultParagraphFont"/>
    <w:link w:val="Heading6"/>
    <w:rsid w:val="00C75F04"/>
    <w:rPr>
      <w:rFonts w:ascii="Times New Roman" w:eastAsia="Times New Roman" w:hAnsi="Times New Roman" w:cs="Times New Roman"/>
      <w:b/>
      <w:bCs/>
      <w:sz w:val="22"/>
    </w:rPr>
  </w:style>
  <w:style w:type="character" w:customStyle="1" w:styleId="Heading7Char">
    <w:name w:val="Heading 7 Char"/>
    <w:aliases w:val="Legal Level 1.1. Char,PA Appendix Major Char,Appendix-L2 Char,Appendix-L21 Char,Appendix-L22 Char,Appendix-L23 Char,Appendix-L24 Char,Appendix-L211 Char,Appendix-L221 Char,Appendix-L25 Char,Appendix-L26 Char,Appendix-L212 Char,h7 Char"/>
    <w:basedOn w:val="DefaultParagraphFont"/>
    <w:link w:val="Heading7"/>
    <w:rsid w:val="00C75F04"/>
    <w:rPr>
      <w:rFonts w:ascii="Times New Roman" w:eastAsia="Times New Roman" w:hAnsi="Times New Roman" w:cs="Times New Roman"/>
      <w:sz w:val="24"/>
      <w:szCs w:val="24"/>
    </w:rPr>
  </w:style>
  <w:style w:type="character" w:customStyle="1" w:styleId="Heading8Char">
    <w:name w:val="Heading 8 Char"/>
    <w:aliases w:val="Legal Level 1.1.1. Char,PA Appendix Minor Char,ft Char,figure title Char,Appendix1 Char,Center Bold Char,Annex Char,L1 Heading 8 Char,Level 1.1.1 Char,No num/gap Char,H8 Char,12 Heading 8 Char,Aztec Heading 8 Char,avoid use Char,8 Char"/>
    <w:basedOn w:val="DefaultParagraphFont"/>
    <w:link w:val="Heading8"/>
    <w:rsid w:val="00C75F04"/>
    <w:rPr>
      <w:rFonts w:ascii="Times New Roman" w:eastAsia="Times New Roman" w:hAnsi="Times New Roman" w:cs="Times New Roman"/>
      <w:i/>
      <w:iCs/>
      <w:sz w:val="24"/>
      <w:szCs w:val="24"/>
    </w:rPr>
  </w:style>
  <w:style w:type="character" w:customStyle="1" w:styleId="Heading9Char">
    <w:name w:val="Heading 9 Char"/>
    <w:aliases w:val="Legal Level 1.1.1.1. Char,Appendix Char,HelpTable Char,表号 Char,tt Char,table title Char,App1 Char,Figure Heading Char,FH Char,Appendix2 Char,Titre 10 Char,Annex1 Char,Appen 1 Char,L1 Heading 9 Char,Level (a) Char,Code eg's Char,H9 Char"/>
    <w:basedOn w:val="DefaultParagraphFont"/>
    <w:link w:val="Heading9"/>
    <w:rsid w:val="00C75F04"/>
    <w:rPr>
      <w:rFonts w:ascii="Arial" w:eastAsia="Times New Roman" w:hAnsi="Arial" w:cs="Arial"/>
      <w:sz w:val="22"/>
    </w:rPr>
  </w:style>
  <w:style w:type="table" w:customStyle="1" w:styleId="MediumList1-Accent11">
    <w:name w:val="Medium List 1 - Accent 11"/>
    <w:basedOn w:val="TableNormal"/>
    <w:uiPriority w:val="65"/>
    <w:rsid w:val="00C75F04"/>
    <w:pPr>
      <w:spacing w:after="0" w:line="240" w:lineRule="auto"/>
    </w:pPr>
    <w:rPr>
      <w:color w:val="000000" w:themeColor="text1"/>
      <w:sz w:val="22"/>
    </w:rPr>
    <w:tblPr>
      <w:tblStyleRowBandSize w:val="1"/>
      <w:tblStyleColBandSize w:val="1"/>
      <w:tblBorders>
        <w:top w:val="single" w:sz="8" w:space="0" w:color="E31837" w:themeColor="accent1"/>
        <w:bottom w:val="single" w:sz="8" w:space="0" w:color="E31837" w:themeColor="accent1"/>
      </w:tblBorders>
    </w:tblPr>
    <w:tblStylePr w:type="firstRow">
      <w:rPr>
        <w:rFonts w:asciiTheme="majorHAnsi" w:eastAsiaTheme="majorEastAsia" w:hAnsiTheme="majorHAnsi" w:cstheme="majorBidi"/>
      </w:rPr>
      <w:tblPr/>
      <w:tcPr>
        <w:tcBorders>
          <w:top w:val="nil"/>
          <w:bottom w:val="single" w:sz="8" w:space="0" w:color="E31837" w:themeColor="accent1"/>
        </w:tcBorders>
      </w:tcPr>
    </w:tblStylePr>
    <w:tblStylePr w:type="lastRow">
      <w:rPr>
        <w:b/>
        <w:bCs/>
        <w:color w:val="6D6E71" w:themeColor="text2"/>
      </w:rPr>
      <w:tblPr/>
      <w:tcPr>
        <w:tcBorders>
          <w:top w:val="single" w:sz="8" w:space="0" w:color="E31837" w:themeColor="accent1"/>
          <w:bottom w:val="single" w:sz="8" w:space="0" w:color="E31837" w:themeColor="accent1"/>
        </w:tcBorders>
      </w:tcPr>
    </w:tblStylePr>
    <w:tblStylePr w:type="firstCol">
      <w:rPr>
        <w:b/>
        <w:bCs/>
      </w:rPr>
    </w:tblStylePr>
    <w:tblStylePr w:type="lastCol">
      <w:rPr>
        <w:b/>
        <w:bCs/>
      </w:rPr>
      <w:tblPr/>
      <w:tcPr>
        <w:tcBorders>
          <w:top w:val="single" w:sz="8" w:space="0" w:color="E31837" w:themeColor="accent1"/>
          <w:bottom w:val="single" w:sz="8" w:space="0" w:color="E31837" w:themeColor="accent1"/>
        </w:tcBorders>
      </w:tcPr>
    </w:tblStylePr>
    <w:tblStylePr w:type="band1Vert">
      <w:tblPr/>
      <w:tcPr>
        <w:shd w:val="clear" w:color="auto" w:fill="F9C5CC" w:themeFill="accent1" w:themeFillTint="3F"/>
      </w:tcPr>
    </w:tblStylePr>
    <w:tblStylePr w:type="band1Horz">
      <w:tblPr/>
      <w:tcPr>
        <w:shd w:val="clear" w:color="auto" w:fill="F9C5CC" w:themeFill="accent1" w:themeFillTint="3F"/>
      </w:tcPr>
    </w:tblStylePr>
  </w:style>
  <w:style w:type="table" w:styleId="LightShading-Accent1">
    <w:name w:val="Light Shading Accent 1"/>
    <w:basedOn w:val="TableNormal"/>
    <w:uiPriority w:val="60"/>
    <w:rsid w:val="00A442DE"/>
    <w:pPr>
      <w:spacing w:after="0" w:line="240" w:lineRule="auto"/>
    </w:pPr>
    <w:rPr>
      <w:rFonts w:cstheme="minorBidi"/>
      <w:color w:val="A91228" w:themeColor="accent1" w:themeShade="BF"/>
      <w:sz w:val="22"/>
    </w:rPr>
    <w:tblPr>
      <w:tblStyleRowBandSize w:val="1"/>
      <w:tblStyleColBandSize w:val="1"/>
      <w:tblBorders>
        <w:top w:val="single" w:sz="8" w:space="0" w:color="E31837" w:themeColor="accent1"/>
        <w:bottom w:val="single" w:sz="8" w:space="0" w:color="E31837" w:themeColor="accent1"/>
      </w:tblBorders>
    </w:tblPr>
    <w:tblStylePr w:type="firstRow">
      <w:pPr>
        <w:spacing w:before="0" w:after="0" w:line="240" w:lineRule="auto"/>
      </w:pPr>
      <w:rPr>
        <w:b/>
        <w:bCs/>
      </w:rPr>
      <w:tblPr/>
      <w:tcPr>
        <w:tcBorders>
          <w:top w:val="single" w:sz="8" w:space="0" w:color="E31837" w:themeColor="accent1"/>
          <w:left w:val="nil"/>
          <w:bottom w:val="single" w:sz="8" w:space="0" w:color="E31837" w:themeColor="accent1"/>
          <w:right w:val="nil"/>
          <w:insideH w:val="nil"/>
          <w:insideV w:val="nil"/>
        </w:tcBorders>
      </w:tcPr>
    </w:tblStylePr>
    <w:tblStylePr w:type="lastRow">
      <w:pPr>
        <w:spacing w:before="0" w:after="0" w:line="240" w:lineRule="auto"/>
      </w:pPr>
      <w:rPr>
        <w:b/>
        <w:bCs/>
      </w:rPr>
      <w:tblPr/>
      <w:tcPr>
        <w:tcBorders>
          <w:top w:val="single" w:sz="8" w:space="0" w:color="E31837" w:themeColor="accent1"/>
          <w:left w:val="nil"/>
          <w:bottom w:val="single" w:sz="8" w:space="0" w:color="E3183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C5CC" w:themeFill="accent1" w:themeFillTint="3F"/>
      </w:tcPr>
    </w:tblStylePr>
    <w:tblStylePr w:type="band1Horz">
      <w:tblPr/>
      <w:tcPr>
        <w:tcBorders>
          <w:left w:val="nil"/>
          <w:right w:val="nil"/>
          <w:insideH w:val="nil"/>
          <w:insideV w:val="nil"/>
        </w:tcBorders>
        <w:shd w:val="clear" w:color="auto" w:fill="F9C5CC" w:themeFill="accent1" w:themeFillTint="3F"/>
      </w:tcPr>
    </w:tblStylePr>
  </w:style>
  <w:style w:type="paragraph" w:customStyle="1" w:styleId="MahindraSubheading20">
    <w:name w:val="Mahindra Subheading 2"/>
    <w:basedOn w:val="Normal"/>
    <w:next w:val="Heading2"/>
    <w:link w:val="MahindraSubheading2Char0"/>
    <w:qFormat/>
    <w:rsid w:val="002F75B9"/>
    <w:rPr>
      <w:rFonts w:asciiTheme="majorHAnsi" w:eastAsia="Calibri" w:hAnsiTheme="majorHAnsi" w:cs="Times New Roman"/>
      <w:b/>
      <w:color w:val="E31837" w:themeColor="background2"/>
      <w:sz w:val="28"/>
      <w:szCs w:val="28"/>
    </w:rPr>
  </w:style>
  <w:style w:type="character" w:customStyle="1" w:styleId="MahindraSubheading2Char0">
    <w:name w:val="Mahindra Subheading 2 Char"/>
    <w:basedOn w:val="DefaultParagraphFont"/>
    <w:link w:val="MahindraSubheading20"/>
    <w:rsid w:val="002F75B9"/>
    <w:rPr>
      <w:rFonts w:asciiTheme="majorHAnsi" w:eastAsia="Calibri" w:hAnsiTheme="majorHAnsi" w:cs="Times New Roman"/>
      <w:b/>
      <w:color w:val="E31837" w:themeColor="background2"/>
      <w:sz w:val="28"/>
      <w:szCs w:val="28"/>
    </w:rPr>
  </w:style>
  <w:style w:type="character" w:styleId="CommentReference">
    <w:name w:val="annotation reference"/>
    <w:basedOn w:val="DefaultParagraphFont"/>
    <w:uiPriority w:val="99"/>
    <w:semiHidden/>
    <w:unhideWhenUsed/>
    <w:rsid w:val="002F75B9"/>
    <w:rPr>
      <w:sz w:val="16"/>
      <w:szCs w:val="16"/>
    </w:rPr>
  </w:style>
  <w:style w:type="paragraph" w:styleId="CommentText">
    <w:name w:val="annotation text"/>
    <w:basedOn w:val="Normal"/>
    <w:link w:val="CommentTextChar"/>
    <w:uiPriority w:val="99"/>
    <w:semiHidden/>
    <w:unhideWhenUsed/>
    <w:rsid w:val="002F75B9"/>
    <w:pPr>
      <w:spacing w:line="240" w:lineRule="auto"/>
    </w:pPr>
    <w:rPr>
      <w:rFonts w:ascii="Calibri" w:eastAsia="Calibri" w:hAnsi="Calibri" w:cs="Times New Roman"/>
      <w:szCs w:val="20"/>
    </w:rPr>
  </w:style>
  <w:style w:type="character" w:customStyle="1" w:styleId="CommentTextChar">
    <w:name w:val="Comment Text Char"/>
    <w:basedOn w:val="DefaultParagraphFont"/>
    <w:link w:val="CommentText"/>
    <w:uiPriority w:val="99"/>
    <w:semiHidden/>
    <w:rsid w:val="002F75B9"/>
    <w:rPr>
      <w:rFonts w:ascii="Calibri" w:eastAsia="Calibri" w:hAnsi="Calibri" w:cs="Times New Roman"/>
      <w:szCs w:val="20"/>
    </w:rPr>
  </w:style>
  <w:style w:type="paragraph" w:styleId="BalloonText">
    <w:name w:val="Balloon Text"/>
    <w:basedOn w:val="Normal"/>
    <w:link w:val="BalloonTextChar"/>
    <w:uiPriority w:val="99"/>
    <w:semiHidden/>
    <w:unhideWhenUsed/>
    <w:rsid w:val="002F75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F75B9"/>
    <w:rPr>
      <w:rFonts w:ascii="Segoe UI" w:hAnsi="Segoe UI" w:cs="Segoe UI"/>
      <w:sz w:val="18"/>
      <w:szCs w:val="18"/>
    </w:rPr>
  </w:style>
  <w:style w:type="paragraph" w:styleId="NormalWeb">
    <w:name w:val="Normal (Web)"/>
    <w:basedOn w:val="Normal"/>
    <w:uiPriority w:val="99"/>
    <w:unhideWhenUsed/>
    <w:rsid w:val="00C03C3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C03C38"/>
    <w:pPr>
      <w:spacing w:after="0" w:line="240" w:lineRule="auto"/>
    </w:pPr>
    <w:rPr>
      <w:rFonts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11">
    <w:name w:val="Light List - Accent 11"/>
    <w:basedOn w:val="TableNormal"/>
    <w:uiPriority w:val="61"/>
    <w:rsid w:val="00C03C38"/>
    <w:pPr>
      <w:spacing w:after="0" w:line="240" w:lineRule="auto"/>
      <w:ind w:left="2160"/>
    </w:pPr>
    <w:rPr>
      <w:rFonts w:eastAsiaTheme="minorEastAsia" w:cstheme="minorBidi"/>
      <w:szCs w:val="20"/>
      <w:lang w:val="en-IN"/>
    </w:rPr>
    <w:tblPr>
      <w:tblStyleRowBandSize w:val="1"/>
      <w:tblStyleColBandSize w:val="1"/>
      <w:tblBorders>
        <w:top w:val="single" w:sz="8" w:space="0" w:color="E31837" w:themeColor="accent1"/>
        <w:left w:val="single" w:sz="8" w:space="0" w:color="E31837" w:themeColor="accent1"/>
        <w:bottom w:val="single" w:sz="8" w:space="0" w:color="E31837" w:themeColor="accent1"/>
        <w:right w:val="single" w:sz="8" w:space="0" w:color="E31837" w:themeColor="accent1"/>
      </w:tblBorders>
    </w:tblPr>
    <w:tblStylePr w:type="firstRow">
      <w:pPr>
        <w:spacing w:before="0" w:after="0" w:line="240" w:lineRule="auto"/>
      </w:pPr>
      <w:rPr>
        <w:b/>
        <w:bCs/>
        <w:color w:val="FFFFFF" w:themeColor="background1"/>
      </w:rPr>
      <w:tblPr/>
      <w:tcPr>
        <w:shd w:val="clear" w:color="auto" w:fill="E31837" w:themeFill="accent1"/>
      </w:tcPr>
    </w:tblStylePr>
    <w:tblStylePr w:type="lastRow">
      <w:pPr>
        <w:spacing w:before="0" w:after="0" w:line="240" w:lineRule="auto"/>
      </w:pPr>
      <w:rPr>
        <w:b/>
        <w:bCs/>
      </w:rPr>
      <w:tblPr/>
      <w:tcPr>
        <w:tcBorders>
          <w:top w:val="double" w:sz="6" w:space="0" w:color="E31837" w:themeColor="accent1"/>
          <w:left w:val="single" w:sz="8" w:space="0" w:color="E31837" w:themeColor="accent1"/>
          <w:bottom w:val="single" w:sz="8" w:space="0" w:color="E31837" w:themeColor="accent1"/>
          <w:right w:val="single" w:sz="8" w:space="0" w:color="E31837" w:themeColor="accent1"/>
        </w:tcBorders>
      </w:tcPr>
    </w:tblStylePr>
    <w:tblStylePr w:type="firstCol">
      <w:rPr>
        <w:b/>
        <w:bCs/>
      </w:rPr>
    </w:tblStylePr>
    <w:tblStylePr w:type="lastCol">
      <w:rPr>
        <w:b/>
        <w:bCs/>
      </w:rPr>
    </w:tblStylePr>
    <w:tblStylePr w:type="band1Vert">
      <w:tblPr/>
      <w:tcPr>
        <w:tcBorders>
          <w:top w:val="single" w:sz="8" w:space="0" w:color="E31837" w:themeColor="accent1"/>
          <w:left w:val="single" w:sz="8" w:space="0" w:color="E31837" w:themeColor="accent1"/>
          <w:bottom w:val="single" w:sz="8" w:space="0" w:color="E31837" w:themeColor="accent1"/>
          <w:right w:val="single" w:sz="8" w:space="0" w:color="E31837" w:themeColor="accent1"/>
        </w:tcBorders>
      </w:tcPr>
    </w:tblStylePr>
    <w:tblStylePr w:type="band1Horz">
      <w:tblPr/>
      <w:tcPr>
        <w:tcBorders>
          <w:top w:val="single" w:sz="8" w:space="0" w:color="E31837" w:themeColor="accent1"/>
          <w:left w:val="single" w:sz="8" w:space="0" w:color="E31837" w:themeColor="accent1"/>
          <w:bottom w:val="single" w:sz="8" w:space="0" w:color="E31837" w:themeColor="accent1"/>
          <w:right w:val="single" w:sz="8" w:space="0" w:color="E31837" w:themeColor="accent1"/>
        </w:tcBorders>
      </w:tcPr>
    </w:tblStylePr>
  </w:style>
  <w:style w:type="paragraph" w:customStyle="1" w:styleId="MahindraSubheading">
    <w:name w:val="Mahindra Subheading"/>
    <w:basedOn w:val="Normal"/>
    <w:next w:val="Heading2"/>
    <w:link w:val="MahindraSubheadingChar"/>
    <w:qFormat/>
    <w:rsid w:val="00C03C38"/>
    <w:rPr>
      <w:rFonts w:asciiTheme="majorHAnsi" w:eastAsia="Calibri" w:hAnsiTheme="majorHAnsi" w:cs="Times New Roman"/>
      <w:b/>
      <w:color w:val="E31837" w:themeColor="background2"/>
      <w:sz w:val="28"/>
      <w:szCs w:val="28"/>
    </w:rPr>
  </w:style>
  <w:style w:type="character" w:customStyle="1" w:styleId="MahindraSubheadingChar">
    <w:name w:val="Mahindra Subheading Char"/>
    <w:basedOn w:val="DefaultParagraphFont"/>
    <w:link w:val="MahindraSubheading"/>
    <w:rsid w:val="00C03C38"/>
    <w:rPr>
      <w:rFonts w:asciiTheme="majorHAnsi" w:eastAsia="Calibri" w:hAnsiTheme="majorHAnsi" w:cs="Times New Roman"/>
      <w:b/>
      <w:color w:val="E31837" w:themeColor="background2"/>
      <w:sz w:val="28"/>
      <w:szCs w:val="28"/>
    </w:rPr>
  </w:style>
  <w:style w:type="paragraph" w:styleId="Subtitle">
    <w:name w:val="Subtitle"/>
    <w:basedOn w:val="Normal"/>
    <w:next w:val="Normal"/>
    <w:link w:val="SubtitleChar"/>
    <w:uiPriority w:val="11"/>
    <w:qFormat/>
    <w:rsid w:val="00541692"/>
    <w:pPr>
      <w:spacing w:after="0" w:line="240" w:lineRule="auto"/>
      <w:ind w:left="90"/>
    </w:pPr>
    <w:rPr>
      <w:rFonts w:ascii="Calibri" w:eastAsia="SimSun" w:hAnsi="Calibri" w:cs="Times New Roman"/>
      <w:b/>
      <w:color w:val="808080"/>
      <w:sz w:val="36"/>
      <w:szCs w:val="36"/>
      <w:lang w:eastAsia="zh-CN"/>
    </w:rPr>
  </w:style>
  <w:style w:type="character" w:customStyle="1" w:styleId="SubtitleChar">
    <w:name w:val="Subtitle Char"/>
    <w:basedOn w:val="DefaultParagraphFont"/>
    <w:link w:val="Subtitle"/>
    <w:uiPriority w:val="11"/>
    <w:rsid w:val="00541692"/>
    <w:rPr>
      <w:rFonts w:ascii="Calibri" w:eastAsia="SimSun" w:hAnsi="Calibri" w:cs="Times New Roman"/>
      <w:b/>
      <w:color w:val="808080"/>
      <w:sz w:val="36"/>
      <w:szCs w:val="36"/>
      <w:lang w:eastAsia="zh-CN"/>
    </w:rPr>
  </w:style>
  <w:style w:type="paragraph" w:styleId="TOCHeading">
    <w:name w:val="TOC Heading"/>
    <w:basedOn w:val="Heading1"/>
    <w:next w:val="Normal"/>
    <w:uiPriority w:val="39"/>
    <w:unhideWhenUsed/>
    <w:qFormat/>
    <w:rsid w:val="007E71D6"/>
    <w:pPr>
      <w:keepLines/>
      <w:numPr>
        <w:numId w:val="0"/>
      </w:numPr>
      <w:spacing w:before="240" w:line="259" w:lineRule="auto"/>
      <w:outlineLvl w:val="9"/>
    </w:pPr>
    <w:rPr>
      <w:rFonts w:asciiTheme="majorHAnsi" w:eastAsiaTheme="majorEastAsia" w:hAnsiTheme="majorHAnsi" w:cstheme="majorBidi"/>
      <w:b w:val="0"/>
      <w:color w:val="A91228" w:themeColor="accent1" w:themeShade="BF"/>
      <w:sz w:val="32"/>
      <w:szCs w:val="32"/>
    </w:rPr>
  </w:style>
  <w:style w:type="paragraph" w:styleId="TOC2">
    <w:name w:val="toc 2"/>
    <w:basedOn w:val="Normal"/>
    <w:next w:val="Normal"/>
    <w:autoRedefine/>
    <w:uiPriority w:val="39"/>
    <w:unhideWhenUsed/>
    <w:rsid w:val="00393D46"/>
    <w:pPr>
      <w:spacing w:after="100"/>
    </w:pPr>
  </w:style>
  <w:style w:type="character" w:styleId="Hyperlink">
    <w:name w:val="Hyperlink"/>
    <w:basedOn w:val="DefaultParagraphFont"/>
    <w:uiPriority w:val="99"/>
    <w:unhideWhenUsed/>
    <w:rsid w:val="007E71D6"/>
    <w:rPr>
      <w:color w:val="6D6E71" w:themeColor="hyperlink"/>
      <w:u w:val="single"/>
    </w:rPr>
  </w:style>
  <w:style w:type="paragraph" w:styleId="TOC1">
    <w:name w:val="toc 1"/>
    <w:basedOn w:val="Normal"/>
    <w:next w:val="Normal"/>
    <w:autoRedefine/>
    <w:uiPriority w:val="39"/>
    <w:unhideWhenUsed/>
    <w:rsid w:val="007E71D6"/>
    <w:pPr>
      <w:spacing w:after="120"/>
    </w:pPr>
    <w:rPr>
      <w:rFonts w:asciiTheme="majorHAnsi" w:hAnsiTheme="majorHAnsi"/>
      <w:b/>
    </w:rPr>
  </w:style>
  <w:style w:type="paragraph" w:styleId="TOC3">
    <w:name w:val="toc 3"/>
    <w:basedOn w:val="Normal"/>
    <w:next w:val="Normal"/>
    <w:autoRedefine/>
    <w:uiPriority w:val="39"/>
    <w:unhideWhenUsed/>
    <w:rsid w:val="00393D46"/>
    <w:pPr>
      <w:spacing w:after="120"/>
    </w:pPr>
  </w:style>
  <w:style w:type="paragraph" w:styleId="TOC4">
    <w:name w:val="toc 4"/>
    <w:basedOn w:val="Normal"/>
    <w:next w:val="Normal"/>
    <w:autoRedefine/>
    <w:uiPriority w:val="39"/>
    <w:unhideWhenUsed/>
    <w:rsid w:val="00393D46"/>
    <w:pPr>
      <w:spacing w:after="120"/>
    </w:pPr>
  </w:style>
  <w:style w:type="paragraph" w:styleId="TOC5">
    <w:name w:val="toc 5"/>
    <w:basedOn w:val="Normal"/>
    <w:next w:val="Normal"/>
    <w:autoRedefine/>
    <w:uiPriority w:val="39"/>
    <w:unhideWhenUsed/>
    <w:rsid w:val="00393D46"/>
    <w:pPr>
      <w:spacing w:after="120"/>
    </w:pPr>
  </w:style>
  <w:style w:type="paragraph" w:styleId="CommentSubject">
    <w:name w:val="annotation subject"/>
    <w:basedOn w:val="CommentText"/>
    <w:next w:val="CommentText"/>
    <w:link w:val="CommentSubjectChar"/>
    <w:uiPriority w:val="99"/>
    <w:semiHidden/>
    <w:unhideWhenUsed/>
    <w:rsid w:val="0006264C"/>
    <w:rPr>
      <w:rFonts w:asciiTheme="minorHAnsi" w:eastAsiaTheme="minorHAnsi" w:hAnsiTheme="minorHAnsi" w:cstheme="minorHAnsi"/>
      <w:b/>
      <w:bCs/>
    </w:rPr>
  </w:style>
  <w:style w:type="character" w:customStyle="1" w:styleId="CommentSubjectChar">
    <w:name w:val="Comment Subject Char"/>
    <w:basedOn w:val="CommentTextChar"/>
    <w:link w:val="CommentSubject"/>
    <w:uiPriority w:val="99"/>
    <w:semiHidden/>
    <w:rsid w:val="0006264C"/>
    <w:rPr>
      <w:rFonts w:ascii="Calibri" w:eastAsia="Calibri" w:hAnsi="Calibri" w:cs="Times New Roman"/>
      <w:b/>
      <w:bCs/>
      <w:szCs w:val="20"/>
    </w:rPr>
  </w:style>
  <w:style w:type="paragraph" w:customStyle="1" w:styleId="Graphic">
    <w:name w:val="Graphic"/>
    <w:rsid w:val="00374780"/>
    <w:pPr>
      <w:keepNext/>
      <w:spacing w:before="240" w:after="240" w:line="240" w:lineRule="auto"/>
      <w:jc w:val="center"/>
    </w:pPr>
    <w:rPr>
      <w:rFonts w:ascii="Calibri" w:eastAsia="Times New Roman" w:hAnsi="Calibri" w:cs="Times New Roman"/>
      <w:sz w:val="24"/>
      <w:szCs w:val="20"/>
    </w:rPr>
  </w:style>
  <w:style w:type="paragraph" w:styleId="ListBullet2">
    <w:name w:val="List Bullet 2"/>
    <w:basedOn w:val="Normal"/>
    <w:autoRedefine/>
    <w:rsid w:val="00EE6B84"/>
    <w:pPr>
      <w:numPr>
        <w:numId w:val="3"/>
      </w:numPr>
      <w:tabs>
        <w:tab w:val="clear" w:pos="720"/>
        <w:tab w:val="num" w:pos="1440"/>
      </w:tabs>
      <w:spacing w:after="0" w:line="240" w:lineRule="auto"/>
      <w:ind w:left="1440"/>
      <w:pPrChange w:id="0" w:author="Jim Marek" w:date="2017-03-06T14:01:00Z">
        <w:pPr>
          <w:numPr>
            <w:numId w:val="3"/>
          </w:numPr>
          <w:tabs>
            <w:tab w:val="num" w:pos="720"/>
          </w:tabs>
          <w:ind w:left="720" w:hanging="360"/>
        </w:pPr>
      </w:pPrChange>
    </w:pPr>
    <w:rPr>
      <w:rFonts w:ascii="Calibri" w:eastAsia="Times New Roman" w:hAnsi="Calibri" w:cs="Times New Roman"/>
      <w:sz w:val="22"/>
      <w:szCs w:val="20"/>
      <w:rPrChange w:id="0" w:author="Jim Marek" w:date="2017-03-06T14:01:00Z">
        <w:rPr>
          <w:rFonts w:ascii="Calibri" w:hAnsi="Calibri"/>
          <w:sz w:val="22"/>
          <w:lang w:val="en-US" w:eastAsia="en-US" w:bidi="ar-SA"/>
        </w:rPr>
      </w:rPrChange>
    </w:rPr>
  </w:style>
  <w:style w:type="paragraph" w:styleId="ListBullet3">
    <w:name w:val="List Bullet 3"/>
    <w:basedOn w:val="Normal"/>
    <w:autoRedefine/>
    <w:rsid w:val="00931CE8"/>
    <w:pPr>
      <w:numPr>
        <w:numId w:val="4"/>
      </w:numPr>
      <w:spacing w:after="0" w:line="360" w:lineRule="auto"/>
      <w:jc w:val="both"/>
    </w:pPr>
    <w:rPr>
      <w:rFonts w:ascii="Calibri" w:eastAsia="Times New Roman" w:hAnsi="Calibri" w:cs="Times New Roman"/>
      <w:sz w:val="22"/>
      <w:szCs w:val="20"/>
    </w:rPr>
  </w:style>
  <w:style w:type="paragraph" w:styleId="ListNumber2">
    <w:name w:val="List Number 2"/>
    <w:basedOn w:val="Normal"/>
    <w:autoRedefine/>
    <w:rsid w:val="005C1CE8"/>
    <w:pPr>
      <w:numPr>
        <w:numId w:val="5"/>
      </w:numPr>
      <w:spacing w:after="0" w:line="360" w:lineRule="auto"/>
    </w:pPr>
    <w:rPr>
      <w:rFonts w:ascii="Calibri" w:eastAsia="Times New Roman" w:hAnsi="Calibri" w:cs="Times New Roman"/>
      <w:sz w:val="22"/>
      <w:szCs w:val="20"/>
    </w:rPr>
  </w:style>
  <w:style w:type="paragraph" w:styleId="ListNumber3">
    <w:name w:val="List Number 3"/>
    <w:basedOn w:val="Normal"/>
    <w:autoRedefine/>
    <w:rsid w:val="008C018F"/>
    <w:pPr>
      <w:spacing w:after="0" w:line="274" w:lineRule="auto"/>
      <w:ind w:left="576"/>
    </w:pPr>
    <w:rPr>
      <w:rFonts w:ascii="Arial" w:eastAsia="Times New Roman" w:hAnsi="Arial" w:cs="Times New Roman"/>
      <w:sz w:val="24"/>
      <w:szCs w:val="20"/>
    </w:rPr>
  </w:style>
  <w:style w:type="paragraph" w:customStyle="1" w:styleId="Paragraph1">
    <w:name w:val="Paragraph 1"/>
    <w:basedOn w:val="Normal"/>
    <w:rsid w:val="00BB0B1C"/>
    <w:pPr>
      <w:keepLines/>
      <w:spacing w:before="120" w:after="120" w:line="280" w:lineRule="exact"/>
      <w:ind w:left="576"/>
      <w:jc w:val="both"/>
    </w:pPr>
    <w:rPr>
      <w:rFonts w:ascii="Calibri" w:eastAsia="Times New Roman" w:hAnsi="Calibri" w:cs="Times New Roman"/>
      <w:sz w:val="22"/>
    </w:rPr>
  </w:style>
  <w:style w:type="paragraph" w:customStyle="1" w:styleId="Paragraph2">
    <w:name w:val="Paragraph 2"/>
    <w:basedOn w:val="Normal"/>
    <w:autoRedefine/>
    <w:rsid w:val="007E6085"/>
    <w:pPr>
      <w:keepLines/>
      <w:spacing w:before="120" w:after="120" w:line="280" w:lineRule="exact"/>
      <w:jc w:val="both"/>
    </w:pPr>
    <w:rPr>
      <w:rFonts w:ascii="Calibri" w:eastAsia="Times New Roman" w:hAnsi="Calibri" w:cs="Times New Roman"/>
      <w:sz w:val="22"/>
      <w:szCs w:val="20"/>
    </w:rPr>
  </w:style>
  <w:style w:type="paragraph" w:customStyle="1" w:styleId="NoteCaution">
    <w:name w:val="Note/Caution"/>
    <w:autoRedefine/>
    <w:rsid w:val="000915C8"/>
    <w:pPr>
      <w:keepLines/>
      <w:spacing w:before="100" w:after="0" w:line="360" w:lineRule="auto"/>
      <w:ind w:left="360" w:firstLine="216"/>
      <w:jc w:val="center"/>
    </w:pPr>
    <w:rPr>
      <w:rFonts w:ascii="Calibri" w:eastAsia="Times New Roman" w:hAnsi="Calibri" w:cs="Times New Roman"/>
      <w:b/>
      <w:i/>
      <w:sz w:val="24"/>
      <w:szCs w:val="20"/>
      <w:u w:val="single"/>
    </w:rPr>
  </w:style>
  <w:style w:type="paragraph" w:customStyle="1" w:styleId="MarginLabel">
    <w:name w:val="Margin Label"/>
    <w:basedOn w:val="Normal"/>
    <w:rsid w:val="00162030"/>
    <w:pPr>
      <w:spacing w:before="80" w:after="60" w:line="240" w:lineRule="auto"/>
    </w:pPr>
    <w:rPr>
      <w:rFonts w:ascii="Arial" w:eastAsia="Times New Roman" w:hAnsi="Arial" w:cs="Times New Roman"/>
      <w:b/>
      <w:sz w:val="22"/>
      <w:szCs w:val="20"/>
    </w:rPr>
  </w:style>
  <w:style w:type="paragraph" w:customStyle="1" w:styleId="Figure">
    <w:name w:val="Figure"/>
    <w:basedOn w:val="Caption"/>
    <w:rsid w:val="00F81B17"/>
    <w:pPr>
      <w:spacing w:before="240" w:after="240"/>
      <w:ind w:firstLine="274"/>
      <w:jc w:val="center"/>
    </w:pPr>
    <w:rPr>
      <w:rFonts w:ascii="Arial" w:eastAsia="Times New Roman" w:hAnsi="Arial" w:cs="Times New Roman"/>
      <w:color w:val="auto"/>
      <w:sz w:val="22"/>
      <w:szCs w:val="20"/>
    </w:rPr>
  </w:style>
  <w:style w:type="paragraph" w:styleId="Caption">
    <w:name w:val="caption"/>
    <w:basedOn w:val="Normal"/>
    <w:next w:val="Normal"/>
    <w:uiPriority w:val="35"/>
    <w:semiHidden/>
    <w:unhideWhenUsed/>
    <w:qFormat/>
    <w:rsid w:val="00F81B17"/>
    <w:pPr>
      <w:spacing w:line="240" w:lineRule="auto"/>
    </w:pPr>
    <w:rPr>
      <w:b/>
      <w:bCs/>
      <w:color w:val="E31837" w:themeColor="accent1"/>
      <w:sz w:val="18"/>
      <w:szCs w:val="18"/>
    </w:rPr>
  </w:style>
  <w:style w:type="paragraph" w:styleId="ListBullet4">
    <w:name w:val="List Bullet 4"/>
    <w:basedOn w:val="Normal"/>
    <w:uiPriority w:val="99"/>
    <w:semiHidden/>
    <w:unhideWhenUsed/>
    <w:rsid w:val="004D0AA0"/>
    <w:pPr>
      <w:numPr>
        <w:numId w:val="6"/>
      </w:numPr>
      <w:contextualSpacing/>
    </w:pPr>
  </w:style>
  <w:style w:type="paragraph" w:styleId="ListNumber4">
    <w:name w:val="List Number 4"/>
    <w:basedOn w:val="Normal"/>
    <w:uiPriority w:val="99"/>
    <w:semiHidden/>
    <w:unhideWhenUsed/>
    <w:rsid w:val="004D0AA0"/>
    <w:pPr>
      <w:numPr>
        <w:numId w:val="7"/>
      </w:numPr>
      <w:contextualSpacing/>
    </w:pPr>
  </w:style>
  <w:style w:type="paragraph" w:customStyle="1" w:styleId="Paragraph3">
    <w:name w:val="Paragraph 3"/>
    <w:basedOn w:val="Paragraph2"/>
    <w:autoRedefine/>
    <w:rsid w:val="004D0AA0"/>
    <w:pPr>
      <w:ind w:left="1368"/>
      <w:jc w:val="left"/>
    </w:pPr>
  </w:style>
  <w:style w:type="character" w:customStyle="1" w:styleId="style101">
    <w:name w:val="style101"/>
    <w:basedOn w:val="DefaultParagraphFont"/>
    <w:rsid w:val="00C64AA6"/>
    <w:rPr>
      <w:rFonts w:ascii="Verdana" w:hAnsi="Verdana" w:hint="default"/>
      <w:sz w:val="27"/>
      <w:szCs w:val="27"/>
    </w:rPr>
  </w:style>
  <w:style w:type="character" w:customStyle="1" w:styleId="style51">
    <w:name w:val="style51"/>
    <w:basedOn w:val="DefaultParagraphFont"/>
    <w:rsid w:val="00C64AA6"/>
    <w:rPr>
      <w:rFonts w:ascii="Verdana" w:hAnsi="Verdana" w:hint="default"/>
    </w:rPr>
  </w:style>
  <w:style w:type="paragraph" w:customStyle="1" w:styleId="NOTEText">
    <w:name w:val="NOTE Text"/>
    <w:basedOn w:val="Normal"/>
    <w:autoRedefine/>
    <w:qFormat/>
    <w:rsid w:val="00E9161D"/>
    <w:pPr>
      <w:spacing w:line="274" w:lineRule="auto"/>
      <w:ind w:left="576"/>
      <w:jc w:val="both"/>
    </w:pPr>
    <w:rPr>
      <w:rFonts w:ascii="Calibri" w:hAnsi="Calibri"/>
      <w:b/>
      <w:i/>
      <w:sz w:val="22"/>
    </w:rPr>
  </w:style>
  <w:style w:type="paragraph" w:customStyle="1" w:styleId="BlankPage">
    <w:name w:val="Blank Page"/>
    <w:basedOn w:val="Normal"/>
    <w:autoRedefine/>
    <w:qFormat/>
    <w:rsid w:val="002E0183"/>
    <w:pPr>
      <w:pageBreakBefore/>
      <w:spacing w:before="7000" w:after="7000" w:line="240" w:lineRule="auto"/>
      <w:ind w:left="720" w:hanging="720"/>
      <w:jc w:val="center"/>
    </w:pPr>
    <w:rPr>
      <w:rFonts w:ascii="Calibri" w:hAnsi="Calibri"/>
      <w:b/>
      <w:sz w:val="28"/>
    </w:rPr>
  </w:style>
  <w:style w:type="character" w:styleId="Strong">
    <w:name w:val="Strong"/>
    <w:basedOn w:val="DefaultParagraphFont"/>
    <w:uiPriority w:val="22"/>
    <w:qFormat/>
    <w:rsid w:val="00D50007"/>
    <w:rPr>
      <w:b/>
      <w:bCs/>
    </w:rPr>
  </w:style>
  <w:style w:type="character" w:customStyle="1" w:styleId="keyword">
    <w:name w:val="keyword"/>
    <w:basedOn w:val="DefaultParagraphFont"/>
    <w:rsid w:val="00F82F4D"/>
  </w:style>
  <w:style w:type="character" w:customStyle="1" w:styleId="apple-converted-space">
    <w:name w:val="apple-converted-space"/>
    <w:basedOn w:val="DefaultParagraphFont"/>
    <w:rsid w:val="00F82F4D"/>
  </w:style>
  <w:style w:type="paragraph" w:customStyle="1" w:styleId="p">
    <w:name w:val="p"/>
    <w:basedOn w:val="Normal"/>
    <w:rsid w:val="00F82F4D"/>
    <w:pPr>
      <w:spacing w:before="100" w:beforeAutospacing="1" w:after="100" w:afterAutospacing="1" w:line="240" w:lineRule="auto"/>
    </w:pPr>
    <w:rPr>
      <w:rFonts w:ascii="Times New Roman" w:eastAsia="Times New Roman" w:hAnsi="Times New Roman" w:cs="Times New Roman"/>
      <w:sz w:val="24"/>
      <w:szCs w:val="24"/>
    </w:rPr>
  </w:style>
  <w:style w:type="character" w:styleId="HTMLKeyboard">
    <w:name w:val="HTML Keyboard"/>
    <w:basedOn w:val="DefaultParagraphFont"/>
    <w:uiPriority w:val="99"/>
    <w:semiHidden/>
    <w:unhideWhenUsed/>
    <w:rsid w:val="0032595C"/>
    <w:rPr>
      <w:rFonts w:ascii="Courier New" w:eastAsia="Times New Roman" w:hAnsi="Courier New" w:cs="Courier New" w:hint="default"/>
      <w:sz w:val="20"/>
      <w:szCs w:val="20"/>
    </w:rPr>
  </w:style>
  <w:style w:type="character" w:customStyle="1" w:styleId="ph">
    <w:name w:val="ph"/>
    <w:basedOn w:val="DefaultParagraphFont"/>
    <w:rsid w:val="0032595C"/>
  </w:style>
  <w:style w:type="paragraph" w:styleId="Revision">
    <w:name w:val="Revision"/>
    <w:hidden/>
    <w:uiPriority w:val="99"/>
    <w:semiHidden/>
    <w:rsid w:val="00ED52EA"/>
    <w:pPr>
      <w:spacing w:after="0" w:line="240" w:lineRule="auto"/>
    </w:pPr>
  </w:style>
  <w:style w:type="character" w:styleId="FollowedHyperlink">
    <w:name w:val="FollowedHyperlink"/>
    <w:basedOn w:val="DefaultParagraphFont"/>
    <w:uiPriority w:val="99"/>
    <w:semiHidden/>
    <w:unhideWhenUsed/>
    <w:rsid w:val="00ED52EA"/>
    <w:rPr>
      <w:color w:val="E31837" w:themeColor="followedHyperlink"/>
      <w:u w:val="single"/>
    </w:rPr>
  </w:style>
  <w:style w:type="character" w:customStyle="1" w:styleId="figcap">
    <w:name w:val="figcap"/>
    <w:basedOn w:val="DefaultParagraphFont"/>
    <w:rsid w:val="00C951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95679">
      <w:bodyDiv w:val="1"/>
      <w:marLeft w:val="0"/>
      <w:marRight w:val="0"/>
      <w:marTop w:val="0"/>
      <w:marBottom w:val="0"/>
      <w:divBdr>
        <w:top w:val="none" w:sz="0" w:space="0" w:color="auto"/>
        <w:left w:val="none" w:sz="0" w:space="0" w:color="auto"/>
        <w:bottom w:val="none" w:sz="0" w:space="0" w:color="auto"/>
        <w:right w:val="none" w:sz="0" w:space="0" w:color="auto"/>
      </w:divBdr>
    </w:div>
    <w:div w:id="6518645">
      <w:bodyDiv w:val="1"/>
      <w:marLeft w:val="0"/>
      <w:marRight w:val="0"/>
      <w:marTop w:val="0"/>
      <w:marBottom w:val="0"/>
      <w:divBdr>
        <w:top w:val="none" w:sz="0" w:space="0" w:color="auto"/>
        <w:left w:val="none" w:sz="0" w:space="0" w:color="auto"/>
        <w:bottom w:val="none" w:sz="0" w:space="0" w:color="auto"/>
        <w:right w:val="none" w:sz="0" w:space="0" w:color="auto"/>
      </w:divBdr>
    </w:div>
    <w:div w:id="15040164">
      <w:bodyDiv w:val="1"/>
      <w:marLeft w:val="0"/>
      <w:marRight w:val="0"/>
      <w:marTop w:val="0"/>
      <w:marBottom w:val="0"/>
      <w:divBdr>
        <w:top w:val="none" w:sz="0" w:space="0" w:color="auto"/>
        <w:left w:val="none" w:sz="0" w:space="0" w:color="auto"/>
        <w:bottom w:val="none" w:sz="0" w:space="0" w:color="auto"/>
        <w:right w:val="none" w:sz="0" w:space="0" w:color="auto"/>
      </w:divBdr>
    </w:div>
    <w:div w:id="37778466">
      <w:bodyDiv w:val="1"/>
      <w:marLeft w:val="0"/>
      <w:marRight w:val="0"/>
      <w:marTop w:val="0"/>
      <w:marBottom w:val="0"/>
      <w:divBdr>
        <w:top w:val="none" w:sz="0" w:space="0" w:color="auto"/>
        <w:left w:val="none" w:sz="0" w:space="0" w:color="auto"/>
        <w:bottom w:val="none" w:sz="0" w:space="0" w:color="auto"/>
        <w:right w:val="none" w:sz="0" w:space="0" w:color="auto"/>
      </w:divBdr>
    </w:div>
    <w:div w:id="77407213">
      <w:bodyDiv w:val="1"/>
      <w:marLeft w:val="0"/>
      <w:marRight w:val="0"/>
      <w:marTop w:val="0"/>
      <w:marBottom w:val="0"/>
      <w:divBdr>
        <w:top w:val="none" w:sz="0" w:space="0" w:color="auto"/>
        <w:left w:val="none" w:sz="0" w:space="0" w:color="auto"/>
        <w:bottom w:val="none" w:sz="0" w:space="0" w:color="auto"/>
        <w:right w:val="none" w:sz="0" w:space="0" w:color="auto"/>
      </w:divBdr>
    </w:div>
    <w:div w:id="81071072">
      <w:bodyDiv w:val="1"/>
      <w:marLeft w:val="0"/>
      <w:marRight w:val="0"/>
      <w:marTop w:val="0"/>
      <w:marBottom w:val="0"/>
      <w:divBdr>
        <w:top w:val="none" w:sz="0" w:space="0" w:color="auto"/>
        <w:left w:val="none" w:sz="0" w:space="0" w:color="auto"/>
        <w:bottom w:val="none" w:sz="0" w:space="0" w:color="auto"/>
        <w:right w:val="none" w:sz="0" w:space="0" w:color="auto"/>
      </w:divBdr>
    </w:div>
    <w:div w:id="110445417">
      <w:bodyDiv w:val="1"/>
      <w:marLeft w:val="0"/>
      <w:marRight w:val="0"/>
      <w:marTop w:val="0"/>
      <w:marBottom w:val="0"/>
      <w:divBdr>
        <w:top w:val="none" w:sz="0" w:space="0" w:color="auto"/>
        <w:left w:val="none" w:sz="0" w:space="0" w:color="auto"/>
        <w:bottom w:val="none" w:sz="0" w:space="0" w:color="auto"/>
        <w:right w:val="none" w:sz="0" w:space="0" w:color="auto"/>
      </w:divBdr>
    </w:div>
    <w:div w:id="119233084">
      <w:bodyDiv w:val="1"/>
      <w:marLeft w:val="0"/>
      <w:marRight w:val="0"/>
      <w:marTop w:val="0"/>
      <w:marBottom w:val="0"/>
      <w:divBdr>
        <w:top w:val="none" w:sz="0" w:space="0" w:color="auto"/>
        <w:left w:val="none" w:sz="0" w:space="0" w:color="auto"/>
        <w:bottom w:val="none" w:sz="0" w:space="0" w:color="auto"/>
        <w:right w:val="none" w:sz="0" w:space="0" w:color="auto"/>
      </w:divBdr>
    </w:div>
    <w:div w:id="125248096">
      <w:bodyDiv w:val="1"/>
      <w:marLeft w:val="0"/>
      <w:marRight w:val="0"/>
      <w:marTop w:val="0"/>
      <w:marBottom w:val="0"/>
      <w:divBdr>
        <w:top w:val="none" w:sz="0" w:space="0" w:color="auto"/>
        <w:left w:val="none" w:sz="0" w:space="0" w:color="auto"/>
        <w:bottom w:val="none" w:sz="0" w:space="0" w:color="auto"/>
        <w:right w:val="none" w:sz="0" w:space="0" w:color="auto"/>
      </w:divBdr>
    </w:div>
    <w:div w:id="144860678">
      <w:bodyDiv w:val="1"/>
      <w:marLeft w:val="0"/>
      <w:marRight w:val="0"/>
      <w:marTop w:val="0"/>
      <w:marBottom w:val="0"/>
      <w:divBdr>
        <w:top w:val="none" w:sz="0" w:space="0" w:color="auto"/>
        <w:left w:val="none" w:sz="0" w:space="0" w:color="auto"/>
        <w:bottom w:val="none" w:sz="0" w:space="0" w:color="auto"/>
        <w:right w:val="none" w:sz="0" w:space="0" w:color="auto"/>
      </w:divBdr>
    </w:div>
    <w:div w:id="160897191">
      <w:bodyDiv w:val="1"/>
      <w:marLeft w:val="0"/>
      <w:marRight w:val="0"/>
      <w:marTop w:val="0"/>
      <w:marBottom w:val="0"/>
      <w:divBdr>
        <w:top w:val="none" w:sz="0" w:space="0" w:color="auto"/>
        <w:left w:val="none" w:sz="0" w:space="0" w:color="auto"/>
        <w:bottom w:val="none" w:sz="0" w:space="0" w:color="auto"/>
        <w:right w:val="none" w:sz="0" w:space="0" w:color="auto"/>
      </w:divBdr>
    </w:div>
    <w:div w:id="171343249">
      <w:bodyDiv w:val="1"/>
      <w:marLeft w:val="0"/>
      <w:marRight w:val="0"/>
      <w:marTop w:val="0"/>
      <w:marBottom w:val="0"/>
      <w:divBdr>
        <w:top w:val="none" w:sz="0" w:space="0" w:color="auto"/>
        <w:left w:val="none" w:sz="0" w:space="0" w:color="auto"/>
        <w:bottom w:val="none" w:sz="0" w:space="0" w:color="auto"/>
        <w:right w:val="none" w:sz="0" w:space="0" w:color="auto"/>
      </w:divBdr>
    </w:div>
    <w:div w:id="217741384">
      <w:bodyDiv w:val="1"/>
      <w:marLeft w:val="0"/>
      <w:marRight w:val="0"/>
      <w:marTop w:val="0"/>
      <w:marBottom w:val="0"/>
      <w:divBdr>
        <w:top w:val="none" w:sz="0" w:space="0" w:color="auto"/>
        <w:left w:val="none" w:sz="0" w:space="0" w:color="auto"/>
        <w:bottom w:val="none" w:sz="0" w:space="0" w:color="auto"/>
        <w:right w:val="none" w:sz="0" w:space="0" w:color="auto"/>
      </w:divBdr>
    </w:div>
    <w:div w:id="251668614">
      <w:bodyDiv w:val="1"/>
      <w:marLeft w:val="0"/>
      <w:marRight w:val="0"/>
      <w:marTop w:val="0"/>
      <w:marBottom w:val="0"/>
      <w:divBdr>
        <w:top w:val="none" w:sz="0" w:space="0" w:color="auto"/>
        <w:left w:val="none" w:sz="0" w:space="0" w:color="auto"/>
        <w:bottom w:val="none" w:sz="0" w:space="0" w:color="auto"/>
        <w:right w:val="none" w:sz="0" w:space="0" w:color="auto"/>
      </w:divBdr>
    </w:div>
    <w:div w:id="267783771">
      <w:bodyDiv w:val="1"/>
      <w:marLeft w:val="0"/>
      <w:marRight w:val="0"/>
      <w:marTop w:val="0"/>
      <w:marBottom w:val="0"/>
      <w:divBdr>
        <w:top w:val="none" w:sz="0" w:space="0" w:color="auto"/>
        <w:left w:val="none" w:sz="0" w:space="0" w:color="auto"/>
        <w:bottom w:val="none" w:sz="0" w:space="0" w:color="auto"/>
        <w:right w:val="none" w:sz="0" w:space="0" w:color="auto"/>
      </w:divBdr>
    </w:div>
    <w:div w:id="283508956">
      <w:bodyDiv w:val="1"/>
      <w:marLeft w:val="0"/>
      <w:marRight w:val="0"/>
      <w:marTop w:val="0"/>
      <w:marBottom w:val="0"/>
      <w:divBdr>
        <w:top w:val="none" w:sz="0" w:space="0" w:color="auto"/>
        <w:left w:val="none" w:sz="0" w:space="0" w:color="auto"/>
        <w:bottom w:val="none" w:sz="0" w:space="0" w:color="auto"/>
        <w:right w:val="none" w:sz="0" w:space="0" w:color="auto"/>
      </w:divBdr>
    </w:div>
    <w:div w:id="298998595">
      <w:bodyDiv w:val="1"/>
      <w:marLeft w:val="0"/>
      <w:marRight w:val="0"/>
      <w:marTop w:val="0"/>
      <w:marBottom w:val="0"/>
      <w:divBdr>
        <w:top w:val="none" w:sz="0" w:space="0" w:color="auto"/>
        <w:left w:val="none" w:sz="0" w:space="0" w:color="auto"/>
        <w:bottom w:val="none" w:sz="0" w:space="0" w:color="auto"/>
        <w:right w:val="none" w:sz="0" w:space="0" w:color="auto"/>
      </w:divBdr>
    </w:div>
    <w:div w:id="347294314">
      <w:bodyDiv w:val="1"/>
      <w:marLeft w:val="0"/>
      <w:marRight w:val="0"/>
      <w:marTop w:val="0"/>
      <w:marBottom w:val="0"/>
      <w:divBdr>
        <w:top w:val="none" w:sz="0" w:space="0" w:color="auto"/>
        <w:left w:val="none" w:sz="0" w:space="0" w:color="auto"/>
        <w:bottom w:val="none" w:sz="0" w:space="0" w:color="auto"/>
        <w:right w:val="none" w:sz="0" w:space="0" w:color="auto"/>
      </w:divBdr>
    </w:div>
    <w:div w:id="349333819">
      <w:bodyDiv w:val="1"/>
      <w:marLeft w:val="0"/>
      <w:marRight w:val="0"/>
      <w:marTop w:val="0"/>
      <w:marBottom w:val="0"/>
      <w:divBdr>
        <w:top w:val="none" w:sz="0" w:space="0" w:color="auto"/>
        <w:left w:val="none" w:sz="0" w:space="0" w:color="auto"/>
        <w:bottom w:val="none" w:sz="0" w:space="0" w:color="auto"/>
        <w:right w:val="none" w:sz="0" w:space="0" w:color="auto"/>
      </w:divBdr>
    </w:div>
    <w:div w:id="391584552">
      <w:bodyDiv w:val="1"/>
      <w:marLeft w:val="0"/>
      <w:marRight w:val="0"/>
      <w:marTop w:val="0"/>
      <w:marBottom w:val="0"/>
      <w:divBdr>
        <w:top w:val="none" w:sz="0" w:space="0" w:color="auto"/>
        <w:left w:val="none" w:sz="0" w:space="0" w:color="auto"/>
        <w:bottom w:val="none" w:sz="0" w:space="0" w:color="auto"/>
        <w:right w:val="none" w:sz="0" w:space="0" w:color="auto"/>
      </w:divBdr>
    </w:div>
    <w:div w:id="391857315">
      <w:bodyDiv w:val="1"/>
      <w:marLeft w:val="0"/>
      <w:marRight w:val="0"/>
      <w:marTop w:val="0"/>
      <w:marBottom w:val="0"/>
      <w:divBdr>
        <w:top w:val="none" w:sz="0" w:space="0" w:color="auto"/>
        <w:left w:val="none" w:sz="0" w:space="0" w:color="auto"/>
        <w:bottom w:val="none" w:sz="0" w:space="0" w:color="auto"/>
        <w:right w:val="none" w:sz="0" w:space="0" w:color="auto"/>
      </w:divBdr>
    </w:div>
    <w:div w:id="434399916">
      <w:bodyDiv w:val="1"/>
      <w:marLeft w:val="0"/>
      <w:marRight w:val="0"/>
      <w:marTop w:val="0"/>
      <w:marBottom w:val="0"/>
      <w:divBdr>
        <w:top w:val="none" w:sz="0" w:space="0" w:color="auto"/>
        <w:left w:val="none" w:sz="0" w:space="0" w:color="auto"/>
        <w:bottom w:val="none" w:sz="0" w:space="0" w:color="auto"/>
        <w:right w:val="none" w:sz="0" w:space="0" w:color="auto"/>
      </w:divBdr>
    </w:div>
    <w:div w:id="443231193">
      <w:bodyDiv w:val="1"/>
      <w:marLeft w:val="0"/>
      <w:marRight w:val="0"/>
      <w:marTop w:val="0"/>
      <w:marBottom w:val="0"/>
      <w:divBdr>
        <w:top w:val="none" w:sz="0" w:space="0" w:color="auto"/>
        <w:left w:val="none" w:sz="0" w:space="0" w:color="auto"/>
        <w:bottom w:val="none" w:sz="0" w:space="0" w:color="auto"/>
        <w:right w:val="none" w:sz="0" w:space="0" w:color="auto"/>
      </w:divBdr>
    </w:div>
    <w:div w:id="449129181">
      <w:bodyDiv w:val="1"/>
      <w:marLeft w:val="0"/>
      <w:marRight w:val="0"/>
      <w:marTop w:val="0"/>
      <w:marBottom w:val="0"/>
      <w:divBdr>
        <w:top w:val="none" w:sz="0" w:space="0" w:color="auto"/>
        <w:left w:val="none" w:sz="0" w:space="0" w:color="auto"/>
        <w:bottom w:val="none" w:sz="0" w:space="0" w:color="auto"/>
        <w:right w:val="none" w:sz="0" w:space="0" w:color="auto"/>
      </w:divBdr>
    </w:div>
    <w:div w:id="464007077">
      <w:bodyDiv w:val="1"/>
      <w:marLeft w:val="0"/>
      <w:marRight w:val="0"/>
      <w:marTop w:val="0"/>
      <w:marBottom w:val="0"/>
      <w:divBdr>
        <w:top w:val="none" w:sz="0" w:space="0" w:color="auto"/>
        <w:left w:val="none" w:sz="0" w:space="0" w:color="auto"/>
        <w:bottom w:val="none" w:sz="0" w:space="0" w:color="auto"/>
        <w:right w:val="none" w:sz="0" w:space="0" w:color="auto"/>
      </w:divBdr>
    </w:div>
    <w:div w:id="544096704">
      <w:bodyDiv w:val="1"/>
      <w:marLeft w:val="0"/>
      <w:marRight w:val="0"/>
      <w:marTop w:val="0"/>
      <w:marBottom w:val="0"/>
      <w:divBdr>
        <w:top w:val="none" w:sz="0" w:space="0" w:color="auto"/>
        <w:left w:val="none" w:sz="0" w:space="0" w:color="auto"/>
        <w:bottom w:val="none" w:sz="0" w:space="0" w:color="auto"/>
        <w:right w:val="none" w:sz="0" w:space="0" w:color="auto"/>
      </w:divBdr>
    </w:div>
    <w:div w:id="579756018">
      <w:bodyDiv w:val="1"/>
      <w:marLeft w:val="0"/>
      <w:marRight w:val="0"/>
      <w:marTop w:val="0"/>
      <w:marBottom w:val="0"/>
      <w:divBdr>
        <w:top w:val="none" w:sz="0" w:space="0" w:color="auto"/>
        <w:left w:val="none" w:sz="0" w:space="0" w:color="auto"/>
        <w:bottom w:val="none" w:sz="0" w:space="0" w:color="auto"/>
        <w:right w:val="none" w:sz="0" w:space="0" w:color="auto"/>
      </w:divBdr>
    </w:div>
    <w:div w:id="580259646">
      <w:bodyDiv w:val="1"/>
      <w:marLeft w:val="0"/>
      <w:marRight w:val="0"/>
      <w:marTop w:val="0"/>
      <w:marBottom w:val="0"/>
      <w:divBdr>
        <w:top w:val="none" w:sz="0" w:space="0" w:color="auto"/>
        <w:left w:val="none" w:sz="0" w:space="0" w:color="auto"/>
        <w:bottom w:val="none" w:sz="0" w:space="0" w:color="auto"/>
        <w:right w:val="none" w:sz="0" w:space="0" w:color="auto"/>
      </w:divBdr>
    </w:div>
    <w:div w:id="580332345">
      <w:bodyDiv w:val="1"/>
      <w:marLeft w:val="0"/>
      <w:marRight w:val="0"/>
      <w:marTop w:val="0"/>
      <w:marBottom w:val="0"/>
      <w:divBdr>
        <w:top w:val="none" w:sz="0" w:space="0" w:color="auto"/>
        <w:left w:val="none" w:sz="0" w:space="0" w:color="auto"/>
        <w:bottom w:val="none" w:sz="0" w:space="0" w:color="auto"/>
        <w:right w:val="none" w:sz="0" w:space="0" w:color="auto"/>
      </w:divBdr>
    </w:div>
    <w:div w:id="595333614">
      <w:bodyDiv w:val="1"/>
      <w:marLeft w:val="0"/>
      <w:marRight w:val="0"/>
      <w:marTop w:val="0"/>
      <w:marBottom w:val="0"/>
      <w:divBdr>
        <w:top w:val="none" w:sz="0" w:space="0" w:color="auto"/>
        <w:left w:val="none" w:sz="0" w:space="0" w:color="auto"/>
        <w:bottom w:val="none" w:sz="0" w:space="0" w:color="auto"/>
        <w:right w:val="none" w:sz="0" w:space="0" w:color="auto"/>
      </w:divBdr>
    </w:div>
    <w:div w:id="646206054">
      <w:bodyDiv w:val="1"/>
      <w:marLeft w:val="0"/>
      <w:marRight w:val="0"/>
      <w:marTop w:val="0"/>
      <w:marBottom w:val="0"/>
      <w:divBdr>
        <w:top w:val="none" w:sz="0" w:space="0" w:color="auto"/>
        <w:left w:val="none" w:sz="0" w:space="0" w:color="auto"/>
        <w:bottom w:val="none" w:sz="0" w:space="0" w:color="auto"/>
        <w:right w:val="none" w:sz="0" w:space="0" w:color="auto"/>
      </w:divBdr>
    </w:div>
    <w:div w:id="658309791">
      <w:bodyDiv w:val="1"/>
      <w:marLeft w:val="0"/>
      <w:marRight w:val="0"/>
      <w:marTop w:val="0"/>
      <w:marBottom w:val="0"/>
      <w:divBdr>
        <w:top w:val="none" w:sz="0" w:space="0" w:color="auto"/>
        <w:left w:val="none" w:sz="0" w:space="0" w:color="auto"/>
        <w:bottom w:val="none" w:sz="0" w:space="0" w:color="auto"/>
        <w:right w:val="none" w:sz="0" w:space="0" w:color="auto"/>
      </w:divBdr>
    </w:div>
    <w:div w:id="710148837">
      <w:bodyDiv w:val="1"/>
      <w:marLeft w:val="0"/>
      <w:marRight w:val="0"/>
      <w:marTop w:val="0"/>
      <w:marBottom w:val="0"/>
      <w:divBdr>
        <w:top w:val="none" w:sz="0" w:space="0" w:color="auto"/>
        <w:left w:val="none" w:sz="0" w:space="0" w:color="auto"/>
        <w:bottom w:val="none" w:sz="0" w:space="0" w:color="auto"/>
        <w:right w:val="none" w:sz="0" w:space="0" w:color="auto"/>
      </w:divBdr>
      <w:divsChild>
        <w:div w:id="281687488">
          <w:marLeft w:val="0"/>
          <w:marRight w:val="0"/>
          <w:marTop w:val="0"/>
          <w:marBottom w:val="0"/>
          <w:divBdr>
            <w:top w:val="none" w:sz="0" w:space="0" w:color="auto"/>
            <w:left w:val="none" w:sz="0" w:space="0" w:color="auto"/>
            <w:bottom w:val="none" w:sz="0" w:space="0" w:color="auto"/>
            <w:right w:val="none" w:sz="0" w:space="0" w:color="auto"/>
          </w:divBdr>
          <w:divsChild>
            <w:div w:id="647632566">
              <w:marLeft w:val="0"/>
              <w:marRight w:val="0"/>
              <w:marTop w:val="0"/>
              <w:marBottom w:val="0"/>
              <w:divBdr>
                <w:top w:val="none" w:sz="0" w:space="0" w:color="auto"/>
                <w:left w:val="none" w:sz="0" w:space="0" w:color="auto"/>
                <w:bottom w:val="none" w:sz="0" w:space="0" w:color="auto"/>
                <w:right w:val="none" w:sz="0" w:space="0" w:color="auto"/>
              </w:divBdr>
            </w:div>
            <w:div w:id="12719340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714239423">
      <w:bodyDiv w:val="1"/>
      <w:marLeft w:val="0"/>
      <w:marRight w:val="0"/>
      <w:marTop w:val="0"/>
      <w:marBottom w:val="0"/>
      <w:divBdr>
        <w:top w:val="none" w:sz="0" w:space="0" w:color="auto"/>
        <w:left w:val="none" w:sz="0" w:space="0" w:color="auto"/>
        <w:bottom w:val="none" w:sz="0" w:space="0" w:color="auto"/>
        <w:right w:val="none" w:sz="0" w:space="0" w:color="auto"/>
      </w:divBdr>
    </w:div>
    <w:div w:id="741413848">
      <w:bodyDiv w:val="1"/>
      <w:marLeft w:val="0"/>
      <w:marRight w:val="0"/>
      <w:marTop w:val="0"/>
      <w:marBottom w:val="0"/>
      <w:divBdr>
        <w:top w:val="none" w:sz="0" w:space="0" w:color="auto"/>
        <w:left w:val="none" w:sz="0" w:space="0" w:color="auto"/>
        <w:bottom w:val="none" w:sz="0" w:space="0" w:color="auto"/>
        <w:right w:val="none" w:sz="0" w:space="0" w:color="auto"/>
      </w:divBdr>
    </w:div>
    <w:div w:id="786974284">
      <w:bodyDiv w:val="1"/>
      <w:marLeft w:val="0"/>
      <w:marRight w:val="0"/>
      <w:marTop w:val="0"/>
      <w:marBottom w:val="0"/>
      <w:divBdr>
        <w:top w:val="none" w:sz="0" w:space="0" w:color="auto"/>
        <w:left w:val="none" w:sz="0" w:space="0" w:color="auto"/>
        <w:bottom w:val="none" w:sz="0" w:space="0" w:color="auto"/>
        <w:right w:val="none" w:sz="0" w:space="0" w:color="auto"/>
      </w:divBdr>
    </w:div>
    <w:div w:id="790855408">
      <w:bodyDiv w:val="1"/>
      <w:marLeft w:val="0"/>
      <w:marRight w:val="0"/>
      <w:marTop w:val="0"/>
      <w:marBottom w:val="0"/>
      <w:divBdr>
        <w:top w:val="none" w:sz="0" w:space="0" w:color="auto"/>
        <w:left w:val="none" w:sz="0" w:space="0" w:color="auto"/>
        <w:bottom w:val="none" w:sz="0" w:space="0" w:color="auto"/>
        <w:right w:val="none" w:sz="0" w:space="0" w:color="auto"/>
      </w:divBdr>
    </w:div>
    <w:div w:id="807822642">
      <w:bodyDiv w:val="1"/>
      <w:marLeft w:val="0"/>
      <w:marRight w:val="0"/>
      <w:marTop w:val="0"/>
      <w:marBottom w:val="0"/>
      <w:divBdr>
        <w:top w:val="none" w:sz="0" w:space="0" w:color="auto"/>
        <w:left w:val="none" w:sz="0" w:space="0" w:color="auto"/>
        <w:bottom w:val="none" w:sz="0" w:space="0" w:color="auto"/>
        <w:right w:val="none" w:sz="0" w:space="0" w:color="auto"/>
      </w:divBdr>
    </w:div>
    <w:div w:id="808130743">
      <w:bodyDiv w:val="1"/>
      <w:marLeft w:val="0"/>
      <w:marRight w:val="0"/>
      <w:marTop w:val="0"/>
      <w:marBottom w:val="0"/>
      <w:divBdr>
        <w:top w:val="none" w:sz="0" w:space="0" w:color="auto"/>
        <w:left w:val="none" w:sz="0" w:space="0" w:color="auto"/>
        <w:bottom w:val="none" w:sz="0" w:space="0" w:color="auto"/>
        <w:right w:val="none" w:sz="0" w:space="0" w:color="auto"/>
      </w:divBdr>
    </w:div>
    <w:div w:id="824777940">
      <w:bodyDiv w:val="1"/>
      <w:marLeft w:val="0"/>
      <w:marRight w:val="0"/>
      <w:marTop w:val="0"/>
      <w:marBottom w:val="0"/>
      <w:divBdr>
        <w:top w:val="none" w:sz="0" w:space="0" w:color="auto"/>
        <w:left w:val="none" w:sz="0" w:space="0" w:color="auto"/>
        <w:bottom w:val="none" w:sz="0" w:space="0" w:color="auto"/>
        <w:right w:val="none" w:sz="0" w:space="0" w:color="auto"/>
      </w:divBdr>
    </w:div>
    <w:div w:id="843596465">
      <w:bodyDiv w:val="1"/>
      <w:marLeft w:val="0"/>
      <w:marRight w:val="0"/>
      <w:marTop w:val="0"/>
      <w:marBottom w:val="0"/>
      <w:divBdr>
        <w:top w:val="none" w:sz="0" w:space="0" w:color="auto"/>
        <w:left w:val="none" w:sz="0" w:space="0" w:color="auto"/>
        <w:bottom w:val="none" w:sz="0" w:space="0" w:color="auto"/>
        <w:right w:val="none" w:sz="0" w:space="0" w:color="auto"/>
      </w:divBdr>
    </w:div>
    <w:div w:id="852652189">
      <w:bodyDiv w:val="1"/>
      <w:marLeft w:val="0"/>
      <w:marRight w:val="0"/>
      <w:marTop w:val="0"/>
      <w:marBottom w:val="0"/>
      <w:divBdr>
        <w:top w:val="none" w:sz="0" w:space="0" w:color="auto"/>
        <w:left w:val="none" w:sz="0" w:space="0" w:color="auto"/>
        <w:bottom w:val="none" w:sz="0" w:space="0" w:color="auto"/>
        <w:right w:val="none" w:sz="0" w:space="0" w:color="auto"/>
      </w:divBdr>
    </w:div>
    <w:div w:id="856426171">
      <w:bodyDiv w:val="1"/>
      <w:marLeft w:val="0"/>
      <w:marRight w:val="0"/>
      <w:marTop w:val="0"/>
      <w:marBottom w:val="0"/>
      <w:divBdr>
        <w:top w:val="none" w:sz="0" w:space="0" w:color="auto"/>
        <w:left w:val="none" w:sz="0" w:space="0" w:color="auto"/>
        <w:bottom w:val="none" w:sz="0" w:space="0" w:color="auto"/>
        <w:right w:val="none" w:sz="0" w:space="0" w:color="auto"/>
      </w:divBdr>
    </w:div>
    <w:div w:id="877283229">
      <w:bodyDiv w:val="1"/>
      <w:marLeft w:val="0"/>
      <w:marRight w:val="0"/>
      <w:marTop w:val="0"/>
      <w:marBottom w:val="0"/>
      <w:divBdr>
        <w:top w:val="none" w:sz="0" w:space="0" w:color="auto"/>
        <w:left w:val="none" w:sz="0" w:space="0" w:color="auto"/>
        <w:bottom w:val="none" w:sz="0" w:space="0" w:color="auto"/>
        <w:right w:val="none" w:sz="0" w:space="0" w:color="auto"/>
      </w:divBdr>
    </w:div>
    <w:div w:id="900168325">
      <w:bodyDiv w:val="1"/>
      <w:marLeft w:val="0"/>
      <w:marRight w:val="0"/>
      <w:marTop w:val="0"/>
      <w:marBottom w:val="0"/>
      <w:divBdr>
        <w:top w:val="none" w:sz="0" w:space="0" w:color="auto"/>
        <w:left w:val="none" w:sz="0" w:space="0" w:color="auto"/>
        <w:bottom w:val="none" w:sz="0" w:space="0" w:color="auto"/>
        <w:right w:val="none" w:sz="0" w:space="0" w:color="auto"/>
      </w:divBdr>
    </w:div>
    <w:div w:id="908924706">
      <w:bodyDiv w:val="1"/>
      <w:marLeft w:val="0"/>
      <w:marRight w:val="0"/>
      <w:marTop w:val="0"/>
      <w:marBottom w:val="0"/>
      <w:divBdr>
        <w:top w:val="none" w:sz="0" w:space="0" w:color="auto"/>
        <w:left w:val="none" w:sz="0" w:space="0" w:color="auto"/>
        <w:bottom w:val="none" w:sz="0" w:space="0" w:color="auto"/>
        <w:right w:val="none" w:sz="0" w:space="0" w:color="auto"/>
      </w:divBdr>
    </w:div>
    <w:div w:id="922182154">
      <w:bodyDiv w:val="1"/>
      <w:marLeft w:val="0"/>
      <w:marRight w:val="0"/>
      <w:marTop w:val="0"/>
      <w:marBottom w:val="0"/>
      <w:divBdr>
        <w:top w:val="none" w:sz="0" w:space="0" w:color="auto"/>
        <w:left w:val="none" w:sz="0" w:space="0" w:color="auto"/>
        <w:bottom w:val="none" w:sz="0" w:space="0" w:color="auto"/>
        <w:right w:val="none" w:sz="0" w:space="0" w:color="auto"/>
      </w:divBdr>
    </w:div>
    <w:div w:id="922566106">
      <w:bodyDiv w:val="1"/>
      <w:marLeft w:val="0"/>
      <w:marRight w:val="0"/>
      <w:marTop w:val="0"/>
      <w:marBottom w:val="0"/>
      <w:divBdr>
        <w:top w:val="none" w:sz="0" w:space="0" w:color="auto"/>
        <w:left w:val="none" w:sz="0" w:space="0" w:color="auto"/>
        <w:bottom w:val="none" w:sz="0" w:space="0" w:color="auto"/>
        <w:right w:val="none" w:sz="0" w:space="0" w:color="auto"/>
      </w:divBdr>
      <w:divsChild>
        <w:div w:id="1024600848">
          <w:marLeft w:val="0"/>
          <w:marRight w:val="0"/>
          <w:marTop w:val="0"/>
          <w:marBottom w:val="0"/>
          <w:divBdr>
            <w:top w:val="none" w:sz="0" w:space="0" w:color="auto"/>
            <w:left w:val="none" w:sz="0" w:space="0" w:color="auto"/>
            <w:bottom w:val="none" w:sz="0" w:space="0" w:color="auto"/>
            <w:right w:val="none" w:sz="0" w:space="0" w:color="auto"/>
          </w:divBdr>
        </w:div>
        <w:div w:id="527254883">
          <w:marLeft w:val="0"/>
          <w:marRight w:val="0"/>
          <w:marTop w:val="0"/>
          <w:marBottom w:val="0"/>
          <w:divBdr>
            <w:top w:val="none" w:sz="0" w:space="0" w:color="auto"/>
            <w:left w:val="none" w:sz="0" w:space="0" w:color="auto"/>
            <w:bottom w:val="none" w:sz="0" w:space="0" w:color="auto"/>
            <w:right w:val="none" w:sz="0" w:space="0" w:color="auto"/>
          </w:divBdr>
        </w:div>
        <w:div w:id="275917421">
          <w:marLeft w:val="0"/>
          <w:marRight w:val="0"/>
          <w:marTop w:val="0"/>
          <w:marBottom w:val="0"/>
          <w:divBdr>
            <w:top w:val="none" w:sz="0" w:space="0" w:color="auto"/>
            <w:left w:val="none" w:sz="0" w:space="0" w:color="auto"/>
            <w:bottom w:val="none" w:sz="0" w:space="0" w:color="auto"/>
            <w:right w:val="none" w:sz="0" w:space="0" w:color="auto"/>
          </w:divBdr>
        </w:div>
        <w:div w:id="784272907">
          <w:marLeft w:val="0"/>
          <w:marRight w:val="0"/>
          <w:marTop w:val="0"/>
          <w:marBottom w:val="0"/>
          <w:divBdr>
            <w:top w:val="none" w:sz="0" w:space="0" w:color="auto"/>
            <w:left w:val="none" w:sz="0" w:space="0" w:color="auto"/>
            <w:bottom w:val="none" w:sz="0" w:space="0" w:color="auto"/>
            <w:right w:val="none" w:sz="0" w:space="0" w:color="auto"/>
          </w:divBdr>
        </w:div>
        <w:div w:id="1010062229">
          <w:marLeft w:val="0"/>
          <w:marRight w:val="0"/>
          <w:marTop w:val="0"/>
          <w:marBottom w:val="0"/>
          <w:divBdr>
            <w:top w:val="none" w:sz="0" w:space="0" w:color="auto"/>
            <w:left w:val="none" w:sz="0" w:space="0" w:color="auto"/>
            <w:bottom w:val="none" w:sz="0" w:space="0" w:color="auto"/>
            <w:right w:val="none" w:sz="0" w:space="0" w:color="auto"/>
          </w:divBdr>
        </w:div>
        <w:div w:id="783354790">
          <w:marLeft w:val="0"/>
          <w:marRight w:val="0"/>
          <w:marTop w:val="0"/>
          <w:marBottom w:val="0"/>
          <w:divBdr>
            <w:top w:val="none" w:sz="0" w:space="0" w:color="auto"/>
            <w:left w:val="none" w:sz="0" w:space="0" w:color="auto"/>
            <w:bottom w:val="none" w:sz="0" w:space="0" w:color="auto"/>
            <w:right w:val="none" w:sz="0" w:space="0" w:color="auto"/>
          </w:divBdr>
        </w:div>
        <w:div w:id="1981567907">
          <w:marLeft w:val="0"/>
          <w:marRight w:val="0"/>
          <w:marTop w:val="0"/>
          <w:marBottom w:val="0"/>
          <w:divBdr>
            <w:top w:val="none" w:sz="0" w:space="0" w:color="auto"/>
            <w:left w:val="none" w:sz="0" w:space="0" w:color="auto"/>
            <w:bottom w:val="none" w:sz="0" w:space="0" w:color="auto"/>
            <w:right w:val="none" w:sz="0" w:space="0" w:color="auto"/>
          </w:divBdr>
        </w:div>
        <w:div w:id="761729160">
          <w:marLeft w:val="0"/>
          <w:marRight w:val="0"/>
          <w:marTop w:val="0"/>
          <w:marBottom w:val="0"/>
          <w:divBdr>
            <w:top w:val="none" w:sz="0" w:space="0" w:color="auto"/>
            <w:left w:val="none" w:sz="0" w:space="0" w:color="auto"/>
            <w:bottom w:val="none" w:sz="0" w:space="0" w:color="auto"/>
            <w:right w:val="none" w:sz="0" w:space="0" w:color="auto"/>
          </w:divBdr>
        </w:div>
        <w:div w:id="887106541">
          <w:marLeft w:val="0"/>
          <w:marRight w:val="0"/>
          <w:marTop w:val="0"/>
          <w:marBottom w:val="0"/>
          <w:divBdr>
            <w:top w:val="none" w:sz="0" w:space="0" w:color="auto"/>
            <w:left w:val="none" w:sz="0" w:space="0" w:color="auto"/>
            <w:bottom w:val="none" w:sz="0" w:space="0" w:color="auto"/>
            <w:right w:val="none" w:sz="0" w:space="0" w:color="auto"/>
          </w:divBdr>
        </w:div>
        <w:div w:id="694766610">
          <w:marLeft w:val="0"/>
          <w:marRight w:val="0"/>
          <w:marTop w:val="0"/>
          <w:marBottom w:val="0"/>
          <w:divBdr>
            <w:top w:val="none" w:sz="0" w:space="0" w:color="auto"/>
            <w:left w:val="none" w:sz="0" w:space="0" w:color="auto"/>
            <w:bottom w:val="none" w:sz="0" w:space="0" w:color="auto"/>
            <w:right w:val="none" w:sz="0" w:space="0" w:color="auto"/>
          </w:divBdr>
        </w:div>
        <w:div w:id="1905141418">
          <w:marLeft w:val="0"/>
          <w:marRight w:val="0"/>
          <w:marTop w:val="0"/>
          <w:marBottom w:val="0"/>
          <w:divBdr>
            <w:top w:val="none" w:sz="0" w:space="0" w:color="auto"/>
            <w:left w:val="none" w:sz="0" w:space="0" w:color="auto"/>
            <w:bottom w:val="none" w:sz="0" w:space="0" w:color="auto"/>
            <w:right w:val="none" w:sz="0" w:space="0" w:color="auto"/>
          </w:divBdr>
        </w:div>
        <w:div w:id="1389114624">
          <w:marLeft w:val="0"/>
          <w:marRight w:val="0"/>
          <w:marTop w:val="0"/>
          <w:marBottom w:val="0"/>
          <w:divBdr>
            <w:top w:val="none" w:sz="0" w:space="0" w:color="auto"/>
            <w:left w:val="none" w:sz="0" w:space="0" w:color="auto"/>
            <w:bottom w:val="none" w:sz="0" w:space="0" w:color="auto"/>
            <w:right w:val="none" w:sz="0" w:space="0" w:color="auto"/>
          </w:divBdr>
        </w:div>
        <w:div w:id="1663657073">
          <w:marLeft w:val="0"/>
          <w:marRight w:val="0"/>
          <w:marTop w:val="0"/>
          <w:marBottom w:val="0"/>
          <w:divBdr>
            <w:top w:val="none" w:sz="0" w:space="0" w:color="auto"/>
            <w:left w:val="none" w:sz="0" w:space="0" w:color="auto"/>
            <w:bottom w:val="none" w:sz="0" w:space="0" w:color="auto"/>
            <w:right w:val="none" w:sz="0" w:space="0" w:color="auto"/>
          </w:divBdr>
        </w:div>
        <w:div w:id="1903364165">
          <w:marLeft w:val="0"/>
          <w:marRight w:val="0"/>
          <w:marTop w:val="0"/>
          <w:marBottom w:val="0"/>
          <w:divBdr>
            <w:top w:val="none" w:sz="0" w:space="0" w:color="auto"/>
            <w:left w:val="none" w:sz="0" w:space="0" w:color="auto"/>
            <w:bottom w:val="none" w:sz="0" w:space="0" w:color="auto"/>
            <w:right w:val="none" w:sz="0" w:space="0" w:color="auto"/>
          </w:divBdr>
        </w:div>
        <w:div w:id="944654286">
          <w:marLeft w:val="0"/>
          <w:marRight w:val="0"/>
          <w:marTop w:val="0"/>
          <w:marBottom w:val="0"/>
          <w:divBdr>
            <w:top w:val="none" w:sz="0" w:space="0" w:color="auto"/>
            <w:left w:val="none" w:sz="0" w:space="0" w:color="auto"/>
            <w:bottom w:val="none" w:sz="0" w:space="0" w:color="auto"/>
            <w:right w:val="none" w:sz="0" w:space="0" w:color="auto"/>
          </w:divBdr>
        </w:div>
        <w:div w:id="956136542">
          <w:marLeft w:val="0"/>
          <w:marRight w:val="0"/>
          <w:marTop w:val="0"/>
          <w:marBottom w:val="0"/>
          <w:divBdr>
            <w:top w:val="none" w:sz="0" w:space="0" w:color="auto"/>
            <w:left w:val="none" w:sz="0" w:space="0" w:color="auto"/>
            <w:bottom w:val="none" w:sz="0" w:space="0" w:color="auto"/>
            <w:right w:val="none" w:sz="0" w:space="0" w:color="auto"/>
          </w:divBdr>
        </w:div>
        <w:div w:id="1561863441">
          <w:marLeft w:val="0"/>
          <w:marRight w:val="0"/>
          <w:marTop w:val="0"/>
          <w:marBottom w:val="0"/>
          <w:divBdr>
            <w:top w:val="none" w:sz="0" w:space="0" w:color="auto"/>
            <w:left w:val="none" w:sz="0" w:space="0" w:color="auto"/>
            <w:bottom w:val="none" w:sz="0" w:space="0" w:color="auto"/>
            <w:right w:val="none" w:sz="0" w:space="0" w:color="auto"/>
          </w:divBdr>
        </w:div>
        <w:div w:id="437603344">
          <w:marLeft w:val="0"/>
          <w:marRight w:val="0"/>
          <w:marTop w:val="0"/>
          <w:marBottom w:val="0"/>
          <w:divBdr>
            <w:top w:val="none" w:sz="0" w:space="0" w:color="auto"/>
            <w:left w:val="none" w:sz="0" w:space="0" w:color="auto"/>
            <w:bottom w:val="none" w:sz="0" w:space="0" w:color="auto"/>
            <w:right w:val="none" w:sz="0" w:space="0" w:color="auto"/>
          </w:divBdr>
        </w:div>
        <w:div w:id="322126976">
          <w:marLeft w:val="0"/>
          <w:marRight w:val="0"/>
          <w:marTop w:val="0"/>
          <w:marBottom w:val="0"/>
          <w:divBdr>
            <w:top w:val="none" w:sz="0" w:space="0" w:color="auto"/>
            <w:left w:val="none" w:sz="0" w:space="0" w:color="auto"/>
            <w:bottom w:val="none" w:sz="0" w:space="0" w:color="auto"/>
            <w:right w:val="none" w:sz="0" w:space="0" w:color="auto"/>
          </w:divBdr>
        </w:div>
        <w:div w:id="122358679">
          <w:marLeft w:val="0"/>
          <w:marRight w:val="0"/>
          <w:marTop w:val="0"/>
          <w:marBottom w:val="0"/>
          <w:divBdr>
            <w:top w:val="none" w:sz="0" w:space="0" w:color="auto"/>
            <w:left w:val="none" w:sz="0" w:space="0" w:color="auto"/>
            <w:bottom w:val="none" w:sz="0" w:space="0" w:color="auto"/>
            <w:right w:val="none" w:sz="0" w:space="0" w:color="auto"/>
          </w:divBdr>
        </w:div>
        <w:div w:id="854884116">
          <w:marLeft w:val="0"/>
          <w:marRight w:val="0"/>
          <w:marTop w:val="0"/>
          <w:marBottom w:val="0"/>
          <w:divBdr>
            <w:top w:val="none" w:sz="0" w:space="0" w:color="auto"/>
            <w:left w:val="none" w:sz="0" w:space="0" w:color="auto"/>
            <w:bottom w:val="none" w:sz="0" w:space="0" w:color="auto"/>
            <w:right w:val="none" w:sz="0" w:space="0" w:color="auto"/>
          </w:divBdr>
        </w:div>
        <w:div w:id="1191065182">
          <w:marLeft w:val="0"/>
          <w:marRight w:val="0"/>
          <w:marTop w:val="0"/>
          <w:marBottom w:val="0"/>
          <w:divBdr>
            <w:top w:val="none" w:sz="0" w:space="0" w:color="auto"/>
            <w:left w:val="none" w:sz="0" w:space="0" w:color="auto"/>
            <w:bottom w:val="none" w:sz="0" w:space="0" w:color="auto"/>
            <w:right w:val="none" w:sz="0" w:space="0" w:color="auto"/>
          </w:divBdr>
        </w:div>
        <w:div w:id="1419643287">
          <w:marLeft w:val="0"/>
          <w:marRight w:val="0"/>
          <w:marTop w:val="0"/>
          <w:marBottom w:val="0"/>
          <w:divBdr>
            <w:top w:val="none" w:sz="0" w:space="0" w:color="auto"/>
            <w:left w:val="none" w:sz="0" w:space="0" w:color="auto"/>
            <w:bottom w:val="none" w:sz="0" w:space="0" w:color="auto"/>
            <w:right w:val="none" w:sz="0" w:space="0" w:color="auto"/>
          </w:divBdr>
        </w:div>
        <w:div w:id="1861233274">
          <w:marLeft w:val="0"/>
          <w:marRight w:val="0"/>
          <w:marTop w:val="0"/>
          <w:marBottom w:val="0"/>
          <w:divBdr>
            <w:top w:val="none" w:sz="0" w:space="0" w:color="auto"/>
            <w:left w:val="none" w:sz="0" w:space="0" w:color="auto"/>
            <w:bottom w:val="none" w:sz="0" w:space="0" w:color="auto"/>
            <w:right w:val="none" w:sz="0" w:space="0" w:color="auto"/>
          </w:divBdr>
        </w:div>
        <w:div w:id="643658864">
          <w:marLeft w:val="0"/>
          <w:marRight w:val="0"/>
          <w:marTop w:val="0"/>
          <w:marBottom w:val="0"/>
          <w:divBdr>
            <w:top w:val="none" w:sz="0" w:space="0" w:color="auto"/>
            <w:left w:val="none" w:sz="0" w:space="0" w:color="auto"/>
            <w:bottom w:val="none" w:sz="0" w:space="0" w:color="auto"/>
            <w:right w:val="none" w:sz="0" w:space="0" w:color="auto"/>
          </w:divBdr>
        </w:div>
        <w:div w:id="109397782">
          <w:marLeft w:val="0"/>
          <w:marRight w:val="0"/>
          <w:marTop w:val="0"/>
          <w:marBottom w:val="0"/>
          <w:divBdr>
            <w:top w:val="none" w:sz="0" w:space="0" w:color="auto"/>
            <w:left w:val="none" w:sz="0" w:space="0" w:color="auto"/>
            <w:bottom w:val="none" w:sz="0" w:space="0" w:color="auto"/>
            <w:right w:val="none" w:sz="0" w:space="0" w:color="auto"/>
          </w:divBdr>
        </w:div>
        <w:div w:id="946697612">
          <w:marLeft w:val="0"/>
          <w:marRight w:val="0"/>
          <w:marTop w:val="0"/>
          <w:marBottom w:val="0"/>
          <w:divBdr>
            <w:top w:val="none" w:sz="0" w:space="0" w:color="auto"/>
            <w:left w:val="none" w:sz="0" w:space="0" w:color="auto"/>
            <w:bottom w:val="none" w:sz="0" w:space="0" w:color="auto"/>
            <w:right w:val="none" w:sz="0" w:space="0" w:color="auto"/>
          </w:divBdr>
        </w:div>
        <w:div w:id="507599160">
          <w:marLeft w:val="0"/>
          <w:marRight w:val="0"/>
          <w:marTop w:val="0"/>
          <w:marBottom w:val="0"/>
          <w:divBdr>
            <w:top w:val="none" w:sz="0" w:space="0" w:color="auto"/>
            <w:left w:val="none" w:sz="0" w:space="0" w:color="auto"/>
            <w:bottom w:val="none" w:sz="0" w:space="0" w:color="auto"/>
            <w:right w:val="none" w:sz="0" w:space="0" w:color="auto"/>
          </w:divBdr>
        </w:div>
        <w:div w:id="1526870088">
          <w:marLeft w:val="0"/>
          <w:marRight w:val="0"/>
          <w:marTop w:val="0"/>
          <w:marBottom w:val="0"/>
          <w:divBdr>
            <w:top w:val="none" w:sz="0" w:space="0" w:color="auto"/>
            <w:left w:val="none" w:sz="0" w:space="0" w:color="auto"/>
            <w:bottom w:val="none" w:sz="0" w:space="0" w:color="auto"/>
            <w:right w:val="none" w:sz="0" w:space="0" w:color="auto"/>
          </w:divBdr>
        </w:div>
        <w:div w:id="1455638579">
          <w:marLeft w:val="0"/>
          <w:marRight w:val="0"/>
          <w:marTop w:val="0"/>
          <w:marBottom w:val="0"/>
          <w:divBdr>
            <w:top w:val="none" w:sz="0" w:space="0" w:color="auto"/>
            <w:left w:val="none" w:sz="0" w:space="0" w:color="auto"/>
            <w:bottom w:val="none" w:sz="0" w:space="0" w:color="auto"/>
            <w:right w:val="none" w:sz="0" w:space="0" w:color="auto"/>
          </w:divBdr>
        </w:div>
        <w:div w:id="1801024530">
          <w:marLeft w:val="0"/>
          <w:marRight w:val="0"/>
          <w:marTop w:val="0"/>
          <w:marBottom w:val="0"/>
          <w:divBdr>
            <w:top w:val="none" w:sz="0" w:space="0" w:color="auto"/>
            <w:left w:val="none" w:sz="0" w:space="0" w:color="auto"/>
            <w:bottom w:val="none" w:sz="0" w:space="0" w:color="auto"/>
            <w:right w:val="none" w:sz="0" w:space="0" w:color="auto"/>
          </w:divBdr>
        </w:div>
        <w:div w:id="1935747138">
          <w:marLeft w:val="0"/>
          <w:marRight w:val="0"/>
          <w:marTop w:val="0"/>
          <w:marBottom w:val="0"/>
          <w:divBdr>
            <w:top w:val="none" w:sz="0" w:space="0" w:color="auto"/>
            <w:left w:val="none" w:sz="0" w:space="0" w:color="auto"/>
            <w:bottom w:val="none" w:sz="0" w:space="0" w:color="auto"/>
            <w:right w:val="none" w:sz="0" w:space="0" w:color="auto"/>
          </w:divBdr>
        </w:div>
        <w:div w:id="2017076507">
          <w:marLeft w:val="0"/>
          <w:marRight w:val="0"/>
          <w:marTop w:val="0"/>
          <w:marBottom w:val="0"/>
          <w:divBdr>
            <w:top w:val="none" w:sz="0" w:space="0" w:color="auto"/>
            <w:left w:val="none" w:sz="0" w:space="0" w:color="auto"/>
            <w:bottom w:val="none" w:sz="0" w:space="0" w:color="auto"/>
            <w:right w:val="none" w:sz="0" w:space="0" w:color="auto"/>
          </w:divBdr>
        </w:div>
        <w:div w:id="230040871">
          <w:marLeft w:val="0"/>
          <w:marRight w:val="0"/>
          <w:marTop w:val="0"/>
          <w:marBottom w:val="0"/>
          <w:divBdr>
            <w:top w:val="none" w:sz="0" w:space="0" w:color="auto"/>
            <w:left w:val="none" w:sz="0" w:space="0" w:color="auto"/>
            <w:bottom w:val="none" w:sz="0" w:space="0" w:color="auto"/>
            <w:right w:val="none" w:sz="0" w:space="0" w:color="auto"/>
          </w:divBdr>
        </w:div>
        <w:div w:id="1845124284">
          <w:marLeft w:val="0"/>
          <w:marRight w:val="0"/>
          <w:marTop w:val="0"/>
          <w:marBottom w:val="0"/>
          <w:divBdr>
            <w:top w:val="none" w:sz="0" w:space="0" w:color="auto"/>
            <w:left w:val="none" w:sz="0" w:space="0" w:color="auto"/>
            <w:bottom w:val="none" w:sz="0" w:space="0" w:color="auto"/>
            <w:right w:val="none" w:sz="0" w:space="0" w:color="auto"/>
          </w:divBdr>
        </w:div>
        <w:div w:id="1236739460">
          <w:marLeft w:val="0"/>
          <w:marRight w:val="0"/>
          <w:marTop w:val="0"/>
          <w:marBottom w:val="0"/>
          <w:divBdr>
            <w:top w:val="none" w:sz="0" w:space="0" w:color="auto"/>
            <w:left w:val="none" w:sz="0" w:space="0" w:color="auto"/>
            <w:bottom w:val="none" w:sz="0" w:space="0" w:color="auto"/>
            <w:right w:val="none" w:sz="0" w:space="0" w:color="auto"/>
          </w:divBdr>
        </w:div>
        <w:div w:id="1370453609">
          <w:marLeft w:val="0"/>
          <w:marRight w:val="0"/>
          <w:marTop w:val="0"/>
          <w:marBottom w:val="0"/>
          <w:divBdr>
            <w:top w:val="none" w:sz="0" w:space="0" w:color="auto"/>
            <w:left w:val="none" w:sz="0" w:space="0" w:color="auto"/>
            <w:bottom w:val="none" w:sz="0" w:space="0" w:color="auto"/>
            <w:right w:val="none" w:sz="0" w:space="0" w:color="auto"/>
          </w:divBdr>
        </w:div>
        <w:div w:id="1361736729">
          <w:marLeft w:val="0"/>
          <w:marRight w:val="0"/>
          <w:marTop w:val="0"/>
          <w:marBottom w:val="0"/>
          <w:divBdr>
            <w:top w:val="none" w:sz="0" w:space="0" w:color="auto"/>
            <w:left w:val="none" w:sz="0" w:space="0" w:color="auto"/>
            <w:bottom w:val="none" w:sz="0" w:space="0" w:color="auto"/>
            <w:right w:val="none" w:sz="0" w:space="0" w:color="auto"/>
          </w:divBdr>
        </w:div>
        <w:div w:id="2123525079">
          <w:marLeft w:val="0"/>
          <w:marRight w:val="0"/>
          <w:marTop w:val="0"/>
          <w:marBottom w:val="0"/>
          <w:divBdr>
            <w:top w:val="none" w:sz="0" w:space="0" w:color="auto"/>
            <w:left w:val="none" w:sz="0" w:space="0" w:color="auto"/>
            <w:bottom w:val="none" w:sz="0" w:space="0" w:color="auto"/>
            <w:right w:val="none" w:sz="0" w:space="0" w:color="auto"/>
          </w:divBdr>
        </w:div>
        <w:div w:id="1194464088">
          <w:marLeft w:val="0"/>
          <w:marRight w:val="0"/>
          <w:marTop w:val="0"/>
          <w:marBottom w:val="0"/>
          <w:divBdr>
            <w:top w:val="none" w:sz="0" w:space="0" w:color="auto"/>
            <w:left w:val="none" w:sz="0" w:space="0" w:color="auto"/>
            <w:bottom w:val="none" w:sz="0" w:space="0" w:color="auto"/>
            <w:right w:val="none" w:sz="0" w:space="0" w:color="auto"/>
          </w:divBdr>
        </w:div>
        <w:div w:id="698895847">
          <w:marLeft w:val="0"/>
          <w:marRight w:val="0"/>
          <w:marTop w:val="0"/>
          <w:marBottom w:val="0"/>
          <w:divBdr>
            <w:top w:val="none" w:sz="0" w:space="0" w:color="auto"/>
            <w:left w:val="none" w:sz="0" w:space="0" w:color="auto"/>
            <w:bottom w:val="none" w:sz="0" w:space="0" w:color="auto"/>
            <w:right w:val="none" w:sz="0" w:space="0" w:color="auto"/>
          </w:divBdr>
        </w:div>
        <w:div w:id="913709985">
          <w:marLeft w:val="0"/>
          <w:marRight w:val="0"/>
          <w:marTop w:val="0"/>
          <w:marBottom w:val="0"/>
          <w:divBdr>
            <w:top w:val="none" w:sz="0" w:space="0" w:color="auto"/>
            <w:left w:val="none" w:sz="0" w:space="0" w:color="auto"/>
            <w:bottom w:val="none" w:sz="0" w:space="0" w:color="auto"/>
            <w:right w:val="none" w:sz="0" w:space="0" w:color="auto"/>
          </w:divBdr>
        </w:div>
        <w:div w:id="26687281">
          <w:marLeft w:val="0"/>
          <w:marRight w:val="0"/>
          <w:marTop w:val="0"/>
          <w:marBottom w:val="0"/>
          <w:divBdr>
            <w:top w:val="none" w:sz="0" w:space="0" w:color="auto"/>
            <w:left w:val="none" w:sz="0" w:space="0" w:color="auto"/>
            <w:bottom w:val="none" w:sz="0" w:space="0" w:color="auto"/>
            <w:right w:val="none" w:sz="0" w:space="0" w:color="auto"/>
          </w:divBdr>
        </w:div>
        <w:div w:id="1605259828">
          <w:marLeft w:val="0"/>
          <w:marRight w:val="0"/>
          <w:marTop w:val="0"/>
          <w:marBottom w:val="0"/>
          <w:divBdr>
            <w:top w:val="none" w:sz="0" w:space="0" w:color="auto"/>
            <w:left w:val="none" w:sz="0" w:space="0" w:color="auto"/>
            <w:bottom w:val="none" w:sz="0" w:space="0" w:color="auto"/>
            <w:right w:val="none" w:sz="0" w:space="0" w:color="auto"/>
          </w:divBdr>
        </w:div>
        <w:div w:id="779572655">
          <w:marLeft w:val="0"/>
          <w:marRight w:val="0"/>
          <w:marTop w:val="0"/>
          <w:marBottom w:val="0"/>
          <w:divBdr>
            <w:top w:val="none" w:sz="0" w:space="0" w:color="auto"/>
            <w:left w:val="none" w:sz="0" w:space="0" w:color="auto"/>
            <w:bottom w:val="none" w:sz="0" w:space="0" w:color="auto"/>
            <w:right w:val="none" w:sz="0" w:space="0" w:color="auto"/>
          </w:divBdr>
        </w:div>
        <w:div w:id="839462768">
          <w:marLeft w:val="0"/>
          <w:marRight w:val="0"/>
          <w:marTop w:val="0"/>
          <w:marBottom w:val="0"/>
          <w:divBdr>
            <w:top w:val="none" w:sz="0" w:space="0" w:color="auto"/>
            <w:left w:val="none" w:sz="0" w:space="0" w:color="auto"/>
            <w:bottom w:val="none" w:sz="0" w:space="0" w:color="auto"/>
            <w:right w:val="none" w:sz="0" w:space="0" w:color="auto"/>
          </w:divBdr>
        </w:div>
        <w:div w:id="1852061115">
          <w:marLeft w:val="0"/>
          <w:marRight w:val="0"/>
          <w:marTop w:val="0"/>
          <w:marBottom w:val="0"/>
          <w:divBdr>
            <w:top w:val="none" w:sz="0" w:space="0" w:color="auto"/>
            <w:left w:val="none" w:sz="0" w:space="0" w:color="auto"/>
            <w:bottom w:val="none" w:sz="0" w:space="0" w:color="auto"/>
            <w:right w:val="none" w:sz="0" w:space="0" w:color="auto"/>
          </w:divBdr>
        </w:div>
        <w:div w:id="1482582038">
          <w:marLeft w:val="0"/>
          <w:marRight w:val="0"/>
          <w:marTop w:val="0"/>
          <w:marBottom w:val="0"/>
          <w:divBdr>
            <w:top w:val="none" w:sz="0" w:space="0" w:color="auto"/>
            <w:left w:val="none" w:sz="0" w:space="0" w:color="auto"/>
            <w:bottom w:val="none" w:sz="0" w:space="0" w:color="auto"/>
            <w:right w:val="none" w:sz="0" w:space="0" w:color="auto"/>
          </w:divBdr>
        </w:div>
        <w:div w:id="907617067">
          <w:marLeft w:val="0"/>
          <w:marRight w:val="0"/>
          <w:marTop w:val="0"/>
          <w:marBottom w:val="0"/>
          <w:divBdr>
            <w:top w:val="none" w:sz="0" w:space="0" w:color="auto"/>
            <w:left w:val="none" w:sz="0" w:space="0" w:color="auto"/>
            <w:bottom w:val="none" w:sz="0" w:space="0" w:color="auto"/>
            <w:right w:val="none" w:sz="0" w:space="0" w:color="auto"/>
          </w:divBdr>
        </w:div>
        <w:div w:id="671418108">
          <w:marLeft w:val="0"/>
          <w:marRight w:val="0"/>
          <w:marTop w:val="0"/>
          <w:marBottom w:val="0"/>
          <w:divBdr>
            <w:top w:val="none" w:sz="0" w:space="0" w:color="auto"/>
            <w:left w:val="none" w:sz="0" w:space="0" w:color="auto"/>
            <w:bottom w:val="none" w:sz="0" w:space="0" w:color="auto"/>
            <w:right w:val="none" w:sz="0" w:space="0" w:color="auto"/>
          </w:divBdr>
        </w:div>
        <w:div w:id="88279592">
          <w:marLeft w:val="0"/>
          <w:marRight w:val="0"/>
          <w:marTop w:val="0"/>
          <w:marBottom w:val="0"/>
          <w:divBdr>
            <w:top w:val="none" w:sz="0" w:space="0" w:color="auto"/>
            <w:left w:val="none" w:sz="0" w:space="0" w:color="auto"/>
            <w:bottom w:val="none" w:sz="0" w:space="0" w:color="auto"/>
            <w:right w:val="none" w:sz="0" w:space="0" w:color="auto"/>
          </w:divBdr>
        </w:div>
        <w:div w:id="608857158">
          <w:marLeft w:val="0"/>
          <w:marRight w:val="0"/>
          <w:marTop w:val="0"/>
          <w:marBottom w:val="0"/>
          <w:divBdr>
            <w:top w:val="none" w:sz="0" w:space="0" w:color="auto"/>
            <w:left w:val="none" w:sz="0" w:space="0" w:color="auto"/>
            <w:bottom w:val="none" w:sz="0" w:space="0" w:color="auto"/>
            <w:right w:val="none" w:sz="0" w:space="0" w:color="auto"/>
          </w:divBdr>
        </w:div>
        <w:div w:id="1415980386">
          <w:marLeft w:val="0"/>
          <w:marRight w:val="0"/>
          <w:marTop w:val="0"/>
          <w:marBottom w:val="0"/>
          <w:divBdr>
            <w:top w:val="none" w:sz="0" w:space="0" w:color="auto"/>
            <w:left w:val="none" w:sz="0" w:space="0" w:color="auto"/>
            <w:bottom w:val="none" w:sz="0" w:space="0" w:color="auto"/>
            <w:right w:val="none" w:sz="0" w:space="0" w:color="auto"/>
          </w:divBdr>
        </w:div>
        <w:div w:id="905644470">
          <w:marLeft w:val="0"/>
          <w:marRight w:val="0"/>
          <w:marTop w:val="0"/>
          <w:marBottom w:val="0"/>
          <w:divBdr>
            <w:top w:val="none" w:sz="0" w:space="0" w:color="auto"/>
            <w:left w:val="none" w:sz="0" w:space="0" w:color="auto"/>
            <w:bottom w:val="none" w:sz="0" w:space="0" w:color="auto"/>
            <w:right w:val="none" w:sz="0" w:space="0" w:color="auto"/>
          </w:divBdr>
        </w:div>
        <w:div w:id="570696616">
          <w:marLeft w:val="0"/>
          <w:marRight w:val="0"/>
          <w:marTop w:val="0"/>
          <w:marBottom w:val="0"/>
          <w:divBdr>
            <w:top w:val="none" w:sz="0" w:space="0" w:color="auto"/>
            <w:left w:val="none" w:sz="0" w:space="0" w:color="auto"/>
            <w:bottom w:val="none" w:sz="0" w:space="0" w:color="auto"/>
            <w:right w:val="none" w:sz="0" w:space="0" w:color="auto"/>
          </w:divBdr>
        </w:div>
        <w:div w:id="2144418006">
          <w:marLeft w:val="0"/>
          <w:marRight w:val="0"/>
          <w:marTop w:val="0"/>
          <w:marBottom w:val="0"/>
          <w:divBdr>
            <w:top w:val="none" w:sz="0" w:space="0" w:color="auto"/>
            <w:left w:val="none" w:sz="0" w:space="0" w:color="auto"/>
            <w:bottom w:val="none" w:sz="0" w:space="0" w:color="auto"/>
            <w:right w:val="none" w:sz="0" w:space="0" w:color="auto"/>
          </w:divBdr>
        </w:div>
        <w:div w:id="2010600095">
          <w:marLeft w:val="0"/>
          <w:marRight w:val="0"/>
          <w:marTop w:val="0"/>
          <w:marBottom w:val="0"/>
          <w:divBdr>
            <w:top w:val="none" w:sz="0" w:space="0" w:color="auto"/>
            <w:left w:val="none" w:sz="0" w:space="0" w:color="auto"/>
            <w:bottom w:val="none" w:sz="0" w:space="0" w:color="auto"/>
            <w:right w:val="none" w:sz="0" w:space="0" w:color="auto"/>
          </w:divBdr>
        </w:div>
        <w:div w:id="910042003">
          <w:marLeft w:val="0"/>
          <w:marRight w:val="0"/>
          <w:marTop w:val="0"/>
          <w:marBottom w:val="0"/>
          <w:divBdr>
            <w:top w:val="none" w:sz="0" w:space="0" w:color="auto"/>
            <w:left w:val="none" w:sz="0" w:space="0" w:color="auto"/>
            <w:bottom w:val="none" w:sz="0" w:space="0" w:color="auto"/>
            <w:right w:val="none" w:sz="0" w:space="0" w:color="auto"/>
          </w:divBdr>
        </w:div>
        <w:div w:id="1100494639">
          <w:marLeft w:val="0"/>
          <w:marRight w:val="0"/>
          <w:marTop w:val="0"/>
          <w:marBottom w:val="0"/>
          <w:divBdr>
            <w:top w:val="none" w:sz="0" w:space="0" w:color="auto"/>
            <w:left w:val="none" w:sz="0" w:space="0" w:color="auto"/>
            <w:bottom w:val="none" w:sz="0" w:space="0" w:color="auto"/>
            <w:right w:val="none" w:sz="0" w:space="0" w:color="auto"/>
          </w:divBdr>
        </w:div>
        <w:div w:id="379793160">
          <w:marLeft w:val="0"/>
          <w:marRight w:val="0"/>
          <w:marTop w:val="0"/>
          <w:marBottom w:val="0"/>
          <w:divBdr>
            <w:top w:val="none" w:sz="0" w:space="0" w:color="auto"/>
            <w:left w:val="none" w:sz="0" w:space="0" w:color="auto"/>
            <w:bottom w:val="none" w:sz="0" w:space="0" w:color="auto"/>
            <w:right w:val="none" w:sz="0" w:space="0" w:color="auto"/>
          </w:divBdr>
        </w:div>
        <w:div w:id="1675649419">
          <w:marLeft w:val="0"/>
          <w:marRight w:val="0"/>
          <w:marTop w:val="0"/>
          <w:marBottom w:val="0"/>
          <w:divBdr>
            <w:top w:val="none" w:sz="0" w:space="0" w:color="auto"/>
            <w:left w:val="none" w:sz="0" w:space="0" w:color="auto"/>
            <w:bottom w:val="none" w:sz="0" w:space="0" w:color="auto"/>
            <w:right w:val="none" w:sz="0" w:space="0" w:color="auto"/>
          </w:divBdr>
        </w:div>
        <w:div w:id="908033079">
          <w:marLeft w:val="0"/>
          <w:marRight w:val="0"/>
          <w:marTop w:val="0"/>
          <w:marBottom w:val="0"/>
          <w:divBdr>
            <w:top w:val="none" w:sz="0" w:space="0" w:color="auto"/>
            <w:left w:val="none" w:sz="0" w:space="0" w:color="auto"/>
            <w:bottom w:val="none" w:sz="0" w:space="0" w:color="auto"/>
            <w:right w:val="none" w:sz="0" w:space="0" w:color="auto"/>
          </w:divBdr>
        </w:div>
        <w:div w:id="1922137710">
          <w:marLeft w:val="0"/>
          <w:marRight w:val="0"/>
          <w:marTop w:val="0"/>
          <w:marBottom w:val="0"/>
          <w:divBdr>
            <w:top w:val="none" w:sz="0" w:space="0" w:color="auto"/>
            <w:left w:val="none" w:sz="0" w:space="0" w:color="auto"/>
            <w:bottom w:val="none" w:sz="0" w:space="0" w:color="auto"/>
            <w:right w:val="none" w:sz="0" w:space="0" w:color="auto"/>
          </w:divBdr>
        </w:div>
        <w:div w:id="1861813043">
          <w:marLeft w:val="0"/>
          <w:marRight w:val="0"/>
          <w:marTop w:val="0"/>
          <w:marBottom w:val="0"/>
          <w:divBdr>
            <w:top w:val="none" w:sz="0" w:space="0" w:color="auto"/>
            <w:left w:val="none" w:sz="0" w:space="0" w:color="auto"/>
            <w:bottom w:val="none" w:sz="0" w:space="0" w:color="auto"/>
            <w:right w:val="none" w:sz="0" w:space="0" w:color="auto"/>
          </w:divBdr>
        </w:div>
        <w:div w:id="951132068">
          <w:marLeft w:val="0"/>
          <w:marRight w:val="0"/>
          <w:marTop w:val="0"/>
          <w:marBottom w:val="0"/>
          <w:divBdr>
            <w:top w:val="none" w:sz="0" w:space="0" w:color="auto"/>
            <w:left w:val="none" w:sz="0" w:space="0" w:color="auto"/>
            <w:bottom w:val="none" w:sz="0" w:space="0" w:color="auto"/>
            <w:right w:val="none" w:sz="0" w:space="0" w:color="auto"/>
          </w:divBdr>
        </w:div>
        <w:div w:id="1732843182">
          <w:marLeft w:val="0"/>
          <w:marRight w:val="0"/>
          <w:marTop w:val="0"/>
          <w:marBottom w:val="0"/>
          <w:divBdr>
            <w:top w:val="none" w:sz="0" w:space="0" w:color="auto"/>
            <w:left w:val="none" w:sz="0" w:space="0" w:color="auto"/>
            <w:bottom w:val="none" w:sz="0" w:space="0" w:color="auto"/>
            <w:right w:val="none" w:sz="0" w:space="0" w:color="auto"/>
          </w:divBdr>
        </w:div>
        <w:div w:id="246311703">
          <w:marLeft w:val="0"/>
          <w:marRight w:val="0"/>
          <w:marTop w:val="0"/>
          <w:marBottom w:val="0"/>
          <w:divBdr>
            <w:top w:val="none" w:sz="0" w:space="0" w:color="auto"/>
            <w:left w:val="none" w:sz="0" w:space="0" w:color="auto"/>
            <w:bottom w:val="none" w:sz="0" w:space="0" w:color="auto"/>
            <w:right w:val="none" w:sz="0" w:space="0" w:color="auto"/>
          </w:divBdr>
        </w:div>
        <w:div w:id="1949656267">
          <w:marLeft w:val="0"/>
          <w:marRight w:val="0"/>
          <w:marTop w:val="0"/>
          <w:marBottom w:val="0"/>
          <w:divBdr>
            <w:top w:val="none" w:sz="0" w:space="0" w:color="auto"/>
            <w:left w:val="none" w:sz="0" w:space="0" w:color="auto"/>
            <w:bottom w:val="none" w:sz="0" w:space="0" w:color="auto"/>
            <w:right w:val="none" w:sz="0" w:space="0" w:color="auto"/>
          </w:divBdr>
        </w:div>
        <w:div w:id="1886407422">
          <w:marLeft w:val="0"/>
          <w:marRight w:val="0"/>
          <w:marTop w:val="0"/>
          <w:marBottom w:val="0"/>
          <w:divBdr>
            <w:top w:val="none" w:sz="0" w:space="0" w:color="auto"/>
            <w:left w:val="none" w:sz="0" w:space="0" w:color="auto"/>
            <w:bottom w:val="none" w:sz="0" w:space="0" w:color="auto"/>
            <w:right w:val="none" w:sz="0" w:space="0" w:color="auto"/>
          </w:divBdr>
        </w:div>
        <w:div w:id="2121871654">
          <w:marLeft w:val="0"/>
          <w:marRight w:val="0"/>
          <w:marTop w:val="0"/>
          <w:marBottom w:val="0"/>
          <w:divBdr>
            <w:top w:val="none" w:sz="0" w:space="0" w:color="auto"/>
            <w:left w:val="none" w:sz="0" w:space="0" w:color="auto"/>
            <w:bottom w:val="none" w:sz="0" w:space="0" w:color="auto"/>
            <w:right w:val="none" w:sz="0" w:space="0" w:color="auto"/>
          </w:divBdr>
        </w:div>
        <w:div w:id="286543384">
          <w:marLeft w:val="0"/>
          <w:marRight w:val="0"/>
          <w:marTop w:val="0"/>
          <w:marBottom w:val="0"/>
          <w:divBdr>
            <w:top w:val="none" w:sz="0" w:space="0" w:color="auto"/>
            <w:left w:val="none" w:sz="0" w:space="0" w:color="auto"/>
            <w:bottom w:val="none" w:sz="0" w:space="0" w:color="auto"/>
            <w:right w:val="none" w:sz="0" w:space="0" w:color="auto"/>
          </w:divBdr>
        </w:div>
        <w:div w:id="240724751">
          <w:marLeft w:val="0"/>
          <w:marRight w:val="0"/>
          <w:marTop w:val="0"/>
          <w:marBottom w:val="0"/>
          <w:divBdr>
            <w:top w:val="none" w:sz="0" w:space="0" w:color="auto"/>
            <w:left w:val="none" w:sz="0" w:space="0" w:color="auto"/>
            <w:bottom w:val="none" w:sz="0" w:space="0" w:color="auto"/>
            <w:right w:val="none" w:sz="0" w:space="0" w:color="auto"/>
          </w:divBdr>
        </w:div>
        <w:div w:id="1646661147">
          <w:marLeft w:val="0"/>
          <w:marRight w:val="0"/>
          <w:marTop w:val="0"/>
          <w:marBottom w:val="0"/>
          <w:divBdr>
            <w:top w:val="none" w:sz="0" w:space="0" w:color="auto"/>
            <w:left w:val="none" w:sz="0" w:space="0" w:color="auto"/>
            <w:bottom w:val="none" w:sz="0" w:space="0" w:color="auto"/>
            <w:right w:val="none" w:sz="0" w:space="0" w:color="auto"/>
          </w:divBdr>
        </w:div>
      </w:divsChild>
    </w:div>
    <w:div w:id="977756942">
      <w:bodyDiv w:val="1"/>
      <w:marLeft w:val="0"/>
      <w:marRight w:val="0"/>
      <w:marTop w:val="0"/>
      <w:marBottom w:val="0"/>
      <w:divBdr>
        <w:top w:val="none" w:sz="0" w:space="0" w:color="auto"/>
        <w:left w:val="none" w:sz="0" w:space="0" w:color="auto"/>
        <w:bottom w:val="none" w:sz="0" w:space="0" w:color="auto"/>
        <w:right w:val="none" w:sz="0" w:space="0" w:color="auto"/>
      </w:divBdr>
    </w:div>
    <w:div w:id="981933285">
      <w:bodyDiv w:val="1"/>
      <w:marLeft w:val="0"/>
      <w:marRight w:val="0"/>
      <w:marTop w:val="0"/>
      <w:marBottom w:val="0"/>
      <w:divBdr>
        <w:top w:val="none" w:sz="0" w:space="0" w:color="auto"/>
        <w:left w:val="none" w:sz="0" w:space="0" w:color="auto"/>
        <w:bottom w:val="none" w:sz="0" w:space="0" w:color="auto"/>
        <w:right w:val="none" w:sz="0" w:space="0" w:color="auto"/>
      </w:divBdr>
    </w:div>
    <w:div w:id="1006520679">
      <w:bodyDiv w:val="1"/>
      <w:marLeft w:val="0"/>
      <w:marRight w:val="0"/>
      <w:marTop w:val="0"/>
      <w:marBottom w:val="0"/>
      <w:divBdr>
        <w:top w:val="none" w:sz="0" w:space="0" w:color="auto"/>
        <w:left w:val="none" w:sz="0" w:space="0" w:color="auto"/>
        <w:bottom w:val="none" w:sz="0" w:space="0" w:color="auto"/>
        <w:right w:val="none" w:sz="0" w:space="0" w:color="auto"/>
      </w:divBdr>
    </w:div>
    <w:div w:id="1010371404">
      <w:bodyDiv w:val="1"/>
      <w:marLeft w:val="0"/>
      <w:marRight w:val="0"/>
      <w:marTop w:val="0"/>
      <w:marBottom w:val="0"/>
      <w:divBdr>
        <w:top w:val="none" w:sz="0" w:space="0" w:color="auto"/>
        <w:left w:val="none" w:sz="0" w:space="0" w:color="auto"/>
        <w:bottom w:val="none" w:sz="0" w:space="0" w:color="auto"/>
        <w:right w:val="none" w:sz="0" w:space="0" w:color="auto"/>
      </w:divBdr>
    </w:div>
    <w:div w:id="1034505305">
      <w:bodyDiv w:val="1"/>
      <w:marLeft w:val="0"/>
      <w:marRight w:val="0"/>
      <w:marTop w:val="0"/>
      <w:marBottom w:val="0"/>
      <w:divBdr>
        <w:top w:val="none" w:sz="0" w:space="0" w:color="auto"/>
        <w:left w:val="none" w:sz="0" w:space="0" w:color="auto"/>
        <w:bottom w:val="none" w:sz="0" w:space="0" w:color="auto"/>
        <w:right w:val="none" w:sz="0" w:space="0" w:color="auto"/>
      </w:divBdr>
    </w:div>
    <w:div w:id="1079794173">
      <w:bodyDiv w:val="1"/>
      <w:marLeft w:val="0"/>
      <w:marRight w:val="0"/>
      <w:marTop w:val="0"/>
      <w:marBottom w:val="0"/>
      <w:divBdr>
        <w:top w:val="none" w:sz="0" w:space="0" w:color="auto"/>
        <w:left w:val="none" w:sz="0" w:space="0" w:color="auto"/>
        <w:bottom w:val="none" w:sz="0" w:space="0" w:color="auto"/>
        <w:right w:val="none" w:sz="0" w:space="0" w:color="auto"/>
      </w:divBdr>
      <w:divsChild>
        <w:div w:id="1948810864">
          <w:marLeft w:val="0"/>
          <w:marRight w:val="0"/>
          <w:marTop w:val="0"/>
          <w:marBottom w:val="0"/>
          <w:divBdr>
            <w:top w:val="none" w:sz="0" w:space="0" w:color="auto"/>
            <w:left w:val="none" w:sz="0" w:space="0" w:color="auto"/>
            <w:bottom w:val="none" w:sz="0" w:space="0" w:color="auto"/>
            <w:right w:val="none" w:sz="0" w:space="0" w:color="auto"/>
          </w:divBdr>
          <w:divsChild>
            <w:div w:id="114145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32784">
      <w:bodyDiv w:val="1"/>
      <w:marLeft w:val="0"/>
      <w:marRight w:val="0"/>
      <w:marTop w:val="0"/>
      <w:marBottom w:val="0"/>
      <w:divBdr>
        <w:top w:val="none" w:sz="0" w:space="0" w:color="auto"/>
        <w:left w:val="none" w:sz="0" w:space="0" w:color="auto"/>
        <w:bottom w:val="none" w:sz="0" w:space="0" w:color="auto"/>
        <w:right w:val="none" w:sz="0" w:space="0" w:color="auto"/>
      </w:divBdr>
    </w:div>
    <w:div w:id="1128813195">
      <w:bodyDiv w:val="1"/>
      <w:marLeft w:val="0"/>
      <w:marRight w:val="0"/>
      <w:marTop w:val="0"/>
      <w:marBottom w:val="0"/>
      <w:divBdr>
        <w:top w:val="none" w:sz="0" w:space="0" w:color="auto"/>
        <w:left w:val="none" w:sz="0" w:space="0" w:color="auto"/>
        <w:bottom w:val="none" w:sz="0" w:space="0" w:color="auto"/>
        <w:right w:val="none" w:sz="0" w:space="0" w:color="auto"/>
      </w:divBdr>
    </w:div>
    <w:div w:id="1205367865">
      <w:bodyDiv w:val="1"/>
      <w:marLeft w:val="0"/>
      <w:marRight w:val="0"/>
      <w:marTop w:val="0"/>
      <w:marBottom w:val="0"/>
      <w:divBdr>
        <w:top w:val="none" w:sz="0" w:space="0" w:color="auto"/>
        <w:left w:val="none" w:sz="0" w:space="0" w:color="auto"/>
        <w:bottom w:val="none" w:sz="0" w:space="0" w:color="auto"/>
        <w:right w:val="none" w:sz="0" w:space="0" w:color="auto"/>
      </w:divBdr>
    </w:div>
    <w:div w:id="1211914871">
      <w:bodyDiv w:val="1"/>
      <w:marLeft w:val="0"/>
      <w:marRight w:val="0"/>
      <w:marTop w:val="0"/>
      <w:marBottom w:val="0"/>
      <w:divBdr>
        <w:top w:val="none" w:sz="0" w:space="0" w:color="auto"/>
        <w:left w:val="none" w:sz="0" w:space="0" w:color="auto"/>
        <w:bottom w:val="none" w:sz="0" w:space="0" w:color="auto"/>
        <w:right w:val="none" w:sz="0" w:space="0" w:color="auto"/>
      </w:divBdr>
    </w:div>
    <w:div w:id="1230731803">
      <w:bodyDiv w:val="1"/>
      <w:marLeft w:val="0"/>
      <w:marRight w:val="0"/>
      <w:marTop w:val="0"/>
      <w:marBottom w:val="0"/>
      <w:divBdr>
        <w:top w:val="none" w:sz="0" w:space="0" w:color="auto"/>
        <w:left w:val="none" w:sz="0" w:space="0" w:color="auto"/>
        <w:bottom w:val="none" w:sz="0" w:space="0" w:color="auto"/>
        <w:right w:val="none" w:sz="0" w:space="0" w:color="auto"/>
      </w:divBdr>
    </w:div>
    <w:div w:id="1237207212">
      <w:bodyDiv w:val="1"/>
      <w:marLeft w:val="0"/>
      <w:marRight w:val="0"/>
      <w:marTop w:val="0"/>
      <w:marBottom w:val="0"/>
      <w:divBdr>
        <w:top w:val="none" w:sz="0" w:space="0" w:color="auto"/>
        <w:left w:val="none" w:sz="0" w:space="0" w:color="auto"/>
        <w:bottom w:val="none" w:sz="0" w:space="0" w:color="auto"/>
        <w:right w:val="none" w:sz="0" w:space="0" w:color="auto"/>
      </w:divBdr>
    </w:div>
    <w:div w:id="1243181090">
      <w:bodyDiv w:val="1"/>
      <w:marLeft w:val="0"/>
      <w:marRight w:val="0"/>
      <w:marTop w:val="0"/>
      <w:marBottom w:val="0"/>
      <w:divBdr>
        <w:top w:val="none" w:sz="0" w:space="0" w:color="auto"/>
        <w:left w:val="none" w:sz="0" w:space="0" w:color="auto"/>
        <w:bottom w:val="none" w:sz="0" w:space="0" w:color="auto"/>
        <w:right w:val="none" w:sz="0" w:space="0" w:color="auto"/>
      </w:divBdr>
    </w:div>
    <w:div w:id="1251045824">
      <w:bodyDiv w:val="1"/>
      <w:marLeft w:val="0"/>
      <w:marRight w:val="0"/>
      <w:marTop w:val="0"/>
      <w:marBottom w:val="0"/>
      <w:divBdr>
        <w:top w:val="none" w:sz="0" w:space="0" w:color="auto"/>
        <w:left w:val="none" w:sz="0" w:space="0" w:color="auto"/>
        <w:bottom w:val="none" w:sz="0" w:space="0" w:color="auto"/>
        <w:right w:val="none" w:sz="0" w:space="0" w:color="auto"/>
      </w:divBdr>
    </w:div>
    <w:div w:id="1298224414">
      <w:bodyDiv w:val="1"/>
      <w:marLeft w:val="0"/>
      <w:marRight w:val="0"/>
      <w:marTop w:val="0"/>
      <w:marBottom w:val="0"/>
      <w:divBdr>
        <w:top w:val="none" w:sz="0" w:space="0" w:color="auto"/>
        <w:left w:val="none" w:sz="0" w:space="0" w:color="auto"/>
        <w:bottom w:val="none" w:sz="0" w:space="0" w:color="auto"/>
        <w:right w:val="none" w:sz="0" w:space="0" w:color="auto"/>
      </w:divBdr>
    </w:div>
    <w:div w:id="1323583742">
      <w:bodyDiv w:val="1"/>
      <w:marLeft w:val="0"/>
      <w:marRight w:val="0"/>
      <w:marTop w:val="0"/>
      <w:marBottom w:val="0"/>
      <w:divBdr>
        <w:top w:val="none" w:sz="0" w:space="0" w:color="auto"/>
        <w:left w:val="none" w:sz="0" w:space="0" w:color="auto"/>
        <w:bottom w:val="none" w:sz="0" w:space="0" w:color="auto"/>
        <w:right w:val="none" w:sz="0" w:space="0" w:color="auto"/>
      </w:divBdr>
    </w:div>
    <w:div w:id="1332026562">
      <w:bodyDiv w:val="1"/>
      <w:marLeft w:val="0"/>
      <w:marRight w:val="0"/>
      <w:marTop w:val="0"/>
      <w:marBottom w:val="0"/>
      <w:divBdr>
        <w:top w:val="none" w:sz="0" w:space="0" w:color="auto"/>
        <w:left w:val="none" w:sz="0" w:space="0" w:color="auto"/>
        <w:bottom w:val="none" w:sz="0" w:space="0" w:color="auto"/>
        <w:right w:val="none" w:sz="0" w:space="0" w:color="auto"/>
      </w:divBdr>
    </w:div>
    <w:div w:id="1356037734">
      <w:bodyDiv w:val="1"/>
      <w:marLeft w:val="0"/>
      <w:marRight w:val="0"/>
      <w:marTop w:val="0"/>
      <w:marBottom w:val="0"/>
      <w:divBdr>
        <w:top w:val="none" w:sz="0" w:space="0" w:color="auto"/>
        <w:left w:val="none" w:sz="0" w:space="0" w:color="auto"/>
        <w:bottom w:val="none" w:sz="0" w:space="0" w:color="auto"/>
        <w:right w:val="none" w:sz="0" w:space="0" w:color="auto"/>
      </w:divBdr>
    </w:div>
    <w:div w:id="1370573856">
      <w:bodyDiv w:val="1"/>
      <w:marLeft w:val="0"/>
      <w:marRight w:val="0"/>
      <w:marTop w:val="0"/>
      <w:marBottom w:val="0"/>
      <w:divBdr>
        <w:top w:val="none" w:sz="0" w:space="0" w:color="auto"/>
        <w:left w:val="none" w:sz="0" w:space="0" w:color="auto"/>
        <w:bottom w:val="none" w:sz="0" w:space="0" w:color="auto"/>
        <w:right w:val="none" w:sz="0" w:space="0" w:color="auto"/>
      </w:divBdr>
    </w:div>
    <w:div w:id="1374770936">
      <w:bodyDiv w:val="1"/>
      <w:marLeft w:val="0"/>
      <w:marRight w:val="0"/>
      <w:marTop w:val="0"/>
      <w:marBottom w:val="0"/>
      <w:divBdr>
        <w:top w:val="none" w:sz="0" w:space="0" w:color="auto"/>
        <w:left w:val="none" w:sz="0" w:space="0" w:color="auto"/>
        <w:bottom w:val="none" w:sz="0" w:space="0" w:color="auto"/>
        <w:right w:val="none" w:sz="0" w:space="0" w:color="auto"/>
      </w:divBdr>
    </w:div>
    <w:div w:id="1383408618">
      <w:bodyDiv w:val="1"/>
      <w:marLeft w:val="0"/>
      <w:marRight w:val="0"/>
      <w:marTop w:val="0"/>
      <w:marBottom w:val="0"/>
      <w:divBdr>
        <w:top w:val="none" w:sz="0" w:space="0" w:color="auto"/>
        <w:left w:val="none" w:sz="0" w:space="0" w:color="auto"/>
        <w:bottom w:val="none" w:sz="0" w:space="0" w:color="auto"/>
        <w:right w:val="none" w:sz="0" w:space="0" w:color="auto"/>
      </w:divBdr>
    </w:div>
    <w:div w:id="1400327455">
      <w:bodyDiv w:val="1"/>
      <w:marLeft w:val="0"/>
      <w:marRight w:val="0"/>
      <w:marTop w:val="0"/>
      <w:marBottom w:val="0"/>
      <w:divBdr>
        <w:top w:val="none" w:sz="0" w:space="0" w:color="auto"/>
        <w:left w:val="none" w:sz="0" w:space="0" w:color="auto"/>
        <w:bottom w:val="none" w:sz="0" w:space="0" w:color="auto"/>
        <w:right w:val="none" w:sz="0" w:space="0" w:color="auto"/>
      </w:divBdr>
      <w:divsChild>
        <w:div w:id="1995260311">
          <w:marLeft w:val="360"/>
          <w:marRight w:val="0"/>
          <w:marTop w:val="100"/>
          <w:marBottom w:val="40"/>
          <w:divBdr>
            <w:top w:val="none" w:sz="0" w:space="0" w:color="auto"/>
            <w:left w:val="none" w:sz="0" w:space="0" w:color="auto"/>
            <w:bottom w:val="none" w:sz="0" w:space="0" w:color="auto"/>
            <w:right w:val="none" w:sz="0" w:space="0" w:color="auto"/>
          </w:divBdr>
        </w:div>
        <w:div w:id="1523278044">
          <w:marLeft w:val="360"/>
          <w:marRight w:val="0"/>
          <w:marTop w:val="100"/>
          <w:marBottom w:val="40"/>
          <w:divBdr>
            <w:top w:val="none" w:sz="0" w:space="0" w:color="auto"/>
            <w:left w:val="none" w:sz="0" w:space="0" w:color="auto"/>
            <w:bottom w:val="none" w:sz="0" w:space="0" w:color="auto"/>
            <w:right w:val="none" w:sz="0" w:space="0" w:color="auto"/>
          </w:divBdr>
        </w:div>
        <w:div w:id="789010646">
          <w:marLeft w:val="360"/>
          <w:marRight w:val="0"/>
          <w:marTop w:val="100"/>
          <w:marBottom w:val="40"/>
          <w:divBdr>
            <w:top w:val="none" w:sz="0" w:space="0" w:color="auto"/>
            <w:left w:val="none" w:sz="0" w:space="0" w:color="auto"/>
            <w:bottom w:val="none" w:sz="0" w:space="0" w:color="auto"/>
            <w:right w:val="none" w:sz="0" w:space="0" w:color="auto"/>
          </w:divBdr>
        </w:div>
        <w:div w:id="1933471900">
          <w:marLeft w:val="360"/>
          <w:marRight w:val="0"/>
          <w:marTop w:val="100"/>
          <w:marBottom w:val="40"/>
          <w:divBdr>
            <w:top w:val="none" w:sz="0" w:space="0" w:color="auto"/>
            <w:left w:val="none" w:sz="0" w:space="0" w:color="auto"/>
            <w:bottom w:val="none" w:sz="0" w:space="0" w:color="auto"/>
            <w:right w:val="none" w:sz="0" w:space="0" w:color="auto"/>
          </w:divBdr>
        </w:div>
        <w:div w:id="187179548">
          <w:marLeft w:val="360"/>
          <w:marRight w:val="0"/>
          <w:marTop w:val="100"/>
          <w:marBottom w:val="40"/>
          <w:divBdr>
            <w:top w:val="none" w:sz="0" w:space="0" w:color="auto"/>
            <w:left w:val="none" w:sz="0" w:space="0" w:color="auto"/>
            <w:bottom w:val="none" w:sz="0" w:space="0" w:color="auto"/>
            <w:right w:val="none" w:sz="0" w:space="0" w:color="auto"/>
          </w:divBdr>
        </w:div>
        <w:div w:id="141239192">
          <w:marLeft w:val="360"/>
          <w:marRight w:val="0"/>
          <w:marTop w:val="100"/>
          <w:marBottom w:val="40"/>
          <w:divBdr>
            <w:top w:val="none" w:sz="0" w:space="0" w:color="auto"/>
            <w:left w:val="none" w:sz="0" w:space="0" w:color="auto"/>
            <w:bottom w:val="none" w:sz="0" w:space="0" w:color="auto"/>
            <w:right w:val="none" w:sz="0" w:space="0" w:color="auto"/>
          </w:divBdr>
        </w:div>
        <w:div w:id="12924883">
          <w:marLeft w:val="360"/>
          <w:marRight w:val="0"/>
          <w:marTop w:val="100"/>
          <w:marBottom w:val="40"/>
          <w:divBdr>
            <w:top w:val="none" w:sz="0" w:space="0" w:color="auto"/>
            <w:left w:val="none" w:sz="0" w:space="0" w:color="auto"/>
            <w:bottom w:val="none" w:sz="0" w:space="0" w:color="auto"/>
            <w:right w:val="none" w:sz="0" w:space="0" w:color="auto"/>
          </w:divBdr>
        </w:div>
        <w:div w:id="1185053300">
          <w:marLeft w:val="360"/>
          <w:marRight w:val="0"/>
          <w:marTop w:val="100"/>
          <w:marBottom w:val="40"/>
          <w:divBdr>
            <w:top w:val="none" w:sz="0" w:space="0" w:color="auto"/>
            <w:left w:val="none" w:sz="0" w:space="0" w:color="auto"/>
            <w:bottom w:val="none" w:sz="0" w:space="0" w:color="auto"/>
            <w:right w:val="none" w:sz="0" w:space="0" w:color="auto"/>
          </w:divBdr>
        </w:div>
      </w:divsChild>
    </w:div>
    <w:div w:id="1409500632">
      <w:bodyDiv w:val="1"/>
      <w:marLeft w:val="0"/>
      <w:marRight w:val="0"/>
      <w:marTop w:val="0"/>
      <w:marBottom w:val="0"/>
      <w:divBdr>
        <w:top w:val="none" w:sz="0" w:space="0" w:color="auto"/>
        <w:left w:val="none" w:sz="0" w:space="0" w:color="auto"/>
        <w:bottom w:val="none" w:sz="0" w:space="0" w:color="auto"/>
        <w:right w:val="none" w:sz="0" w:space="0" w:color="auto"/>
      </w:divBdr>
    </w:div>
    <w:div w:id="1427075561">
      <w:bodyDiv w:val="1"/>
      <w:marLeft w:val="0"/>
      <w:marRight w:val="0"/>
      <w:marTop w:val="0"/>
      <w:marBottom w:val="0"/>
      <w:divBdr>
        <w:top w:val="none" w:sz="0" w:space="0" w:color="auto"/>
        <w:left w:val="none" w:sz="0" w:space="0" w:color="auto"/>
        <w:bottom w:val="none" w:sz="0" w:space="0" w:color="auto"/>
        <w:right w:val="none" w:sz="0" w:space="0" w:color="auto"/>
      </w:divBdr>
      <w:divsChild>
        <w:div w:id="559946027">
          <w:marLeft w:val="0"/>
          <w:marRight w:val="0"/>
          <w:marTop w:val="0"/>
          <w:marBottom w:val="0"/>
          <w:divBdr>
            <w:top w:val="none" w:sz="0" w:space="0" w:color="auto"/>
            <w:left w:val="none" w:sz="0" w:space="0" w:color="auto"/>
            <w:bottom w:val="none" w:sz="0" w:space="0" w:color="auto"/>
            <w:right w:val="none" w:sz="0" w:space="0" w:color="auto"/>
          </w:divBdr>
        </w:div>
        <w:div w:id="404375045">
          <w:marLeft w:val="0"/>
          <w:marRight w:val="0"/>
          <w:marTop w:val="0"/>
          <w:marBottom w:val="0"/>
          <w:divBdr>
            <w:top w:val="none" w:sz="0" w:space="0" w:color="auto"/>
            <w:left w:val="none" w:sz="0" w:space="0" w:color="auto"/>
            <w:bottom w:val="none" w:sz="0" w:space="0" w:color="auto"/>
            <w:right w:val="none" w:sz="0" w:space="0" w:color="auto"/>
          </w:divBdr>
        </w:div>
      </w:divsChild>
    </w:div>
    <w:div w:id="1430732402">
      <w:bodyDiv w:val="1"/>
      <w:marLeft w:val="0"/>
      <w:marRight w:val="0"/>
      <w:marTop w:val="0"/>
      <w:marBottom w:val="0"/>
      <w:divBdr>
        <w:top w:val="none" w:sz="0" w:space="0" w:color="auto"/>
        <w:left w:val="none" w:sz="0" w:space="0" w:color="auto"/>
        <w:bottom w:val="none" w:sz="0" w:space="0" w:color="auto"/>
        <w:right w:val="none" w:sz="0" w:space="0" w:color="auto"/>
      </w:divBdr>
    </w:div>
    <w:div w:id="1449860807">
      <w:bodyDiv w:val="1"/>
      <w:marLeft w:val="0"/>
      <w:marRight w:val="0"/>
      <w:marTop w:val="0"/>
      <w:marBottom w:val="0"/>
      <w:divBdr>
        <w:top w:val="none" w:sz="0" w:space="0" w:color="auto"/>
        <w:left w:val="none" w:sz="0" w:space="0" w:color="auto"/>
        <w:bottom w:val="none" w:sz="0" w:space="0" w:color="auto"/>
        <w:right w:val="none" w:sz="0" w:space="0" w:color="auto"/>
      </w:divBdr>
    </w:div>
    <w:div w:id="1512067002">
      <w:bodyDiv w:val="1"/>
      <w:marLeft w:val="0"/>
      <w:marRight w:val="0"/>
      <w:marTop w:val="0"/>
      <w:marBottom w:val="0"/>
      <w:divBdr>
        <w:top w:val="none" w:sz="0" w:space="0" w:color="auto"/>
        <w:left w:val="none" w:sz="0" w:space="0" w:color="auto"/>
        <w:bottom w:val="none" w:sz="0" w:space="0" w:color="auto"/>
        <w:right w:val="none" w:sz="0" w:space="0" w:color="auto"/>
      </w:divBdr>
    </w:div>
    <w:div w:id="1521581517">
      <w:bodyDiv w:val="1"/>
      <w:marLeft w:val="0"/>
      <w:marRight w:val="0"/>
      <w:marTop w:val="0"/>
      <w:marBottom w:val="0"/>
      <w:divBdr>
        <w:top w:val="none" w:sz="0" w:space="0" w:color="auto"/>
        <w:left w:val="none" w:sz="0" w:space="0" w:color="auto"/>
        <w:bottom w:val="none" w:sz="0" w:space="0" w:color="auto"/>
        <w:right w:val="none" w:sz="0" w:space="0" w:color="auto"/>
      </w:divBdr>
    </w:div>
    <w:div w:id="1531720139">
      <w:bodyDiv w:val="1"/>
      <w:marLeft w:val="0"/>
      <w:marRight w:val="0"/>
      <w:marTop w:val="0"/>
      <w:marBottom w:val="0"/>
      <w:divBdr>
        <w:top w:val="none" w:sz="0" w:space="0" w:color="auto"/>
        <w:left w:val="none" w:sz="0" w:space="0" w:color="auto"/>
        <w:bottom w:val="none" w:sz="0" w:space="0" w:color="auto"/>
        <w:right w:val="none" w:sz="0" w:space="0" w:color="auto"/>
      </w:divBdr>
    </w:div>
    <w:div w:id="1564022015">
      <w:bodyDiv w:val="1"/>
      <w:marLeft w:val="0"/>
      <w:marRight w:val="0"/>
      <w:marTop w:val="0"/>
      <w:marBottom w:val="0"/>
      <w:divBdr>
        <w:top w:val="none" w:sz="0" w:space="0" w:color="auto"/>
        <w:left w:val="none" w:sz="0" w:space="0" w:color="auto"/>
        <w:bottom w:val="none" w:sz="0" w:space="0" w:color="auto"/>
        <w:right w:val="none" w:sz="0" w:space="0" w:color="auto"/>
      </w:divBdr>
    </w:div>
    <w:div w:id="1590578363">
      <w:bodyDiv w:val="1"/>
      <w:marLeft w:val="0"/>
      <w:marRight w:val="0"/>
      <w:marTop w:val="0"/>
      <w:marBottom w:val="0"/>
      <w:divBdr>
        <w:top w:val="none" w:sz="0" w:space="0" w:color="auto"/>
        <w:left w:val="none" w:sz="0" w:space="0" w:color="auto"/>
        <w:bottom w:val="none" w:sz="0" w:space="0" w:color="auto"/>
        <w:right w:val="none" w:sz="0" w:space="0" w:color="auto"/>
      </w:divBdr>
    </w:div>
    <w:div w:id="1616714071">
      <w:bodyDiv w:val="1"/>
      <w:marLeft w:val="0"/>
      <w:marRight w:val="0"/>
      <w:marTop w:val="0"/>
      <w:marBottom w:val="0"/>
      <w:divBdr>
        <w:top w:val="none" w:sz="0" w:space="0" w:color="auto"/>
        <w:left w:val="none" w:sz="0" w:space="0" w:color="auto"/>
        <w:bottom w:val="none" w:sz="0" w:space="0" w:color="auto"/>
        <w:right w:val="none" w:sz="0" w:space="0" w:color="auto"/>
      </w:divBdr>
    </w:div>
    <w:div w:id="1621372056">
      <w:bodyDiv w:val="1"/>
      <w:marLeft w:val="0"/>
      <w:marRight w:val="0"/>
      <w:marTop w:val="0"/>
      <w:marBottom w:val="0"/>
      <w:divBdr>
        <w:top w:val="none" w:sz="0" w:space="0" w:color="auto"/>
        <w:left w:val="none" w:sz="0" w:space="0" w:color="auto"/>
        <w:bottom w:val="none" w:sz="0" w:space="0" w:color="auto"/>
        <w:right w:val="none" w:sz="0" w:space="0" w:color="auto"/>
      </w:divBdr>
    </w:div>
    <w:div w:id="1626963914">
      <w:bodyDiv w:val="1"/>
      <w:marLeft w:val="0"/>
      <w:marRight w:val="0"/>
      <w:marTop w:val="0"/>
      <w:marBottom w:val="0"/>
      <w:divBdr>
        <w:top w:val="none" w:sz="0" w:space="0" w:color="auto"/>
        <w:left w:val="none" w:sz="0" w:space="0" w:color="auto"/>
        <w:bottom w:val="none" w:sz="0" w:space="0" w:color="auto"/>
        <w:right w:val="none" w:sz="0" w:space="0" w:color="auto"/>
      </w:divBdr>
    </w:div>
    <w:div w:id="1653872362">
      <w:bodyDiv w:val="1"/>
      <w:marLeft w:val="0"/>
      <w:marRight w:val="0"/>
      <w:marTop w:val="0"/>
      <w:marBottom w:val="0"/>
      <w:divBdr>
        <w:top w:val="none" w:sz="0" w:space="0" w:color="auto"/>
        <w:left w:val="none" w:sz="0" w:space="0" w:color="auto"/>
        <w:bottom w:val="none" w:sz="0" w:space="0" w:color="auto"/>
        <w:right w:val="none" w:sz="0" w:space="0" w:color="auto"/>
      </w:divBdr>
    </w:div>
    <w:div w:id="1655328981">
      <w:bodyDiv w:val="1"/>
      <w:marLeft w:val="0"/>
      <w:marRight w:val="0"/>
      <w:marTop w:val="0"/>
      <w:marBottom w:val="0"/>
      <w:divBdr>
        <w:top w:val="none" w:sz="0" w:space="0" w:color="auto"/>
        <w:left w:val="none" w:sz="0" w:space="0" w:color="auto"/>
        <w:bottom w:val="none" w:sz="0" w:space="0" w:color="auto"/>
        <w:right w:val="none" w:sz="0" w:space="0" w:color="auto"/>
      </w:divBdr>
      <w:divsChild>
        <w:div w:id="1515150795">
          <w:marLeft w:val="0"/>
          <w:marRight w:val="0"/>
          <w:marTop w:val="0"/>
          <w:marBottom w:val="0"/>
          <w:divBdr>
            <w:top w:val="none" w:sz="0" w:space="0" w:color="auto"/>
            <w:left w:val="none" w:sz="0" w:space="0" w:color="auto"/>
            <w:bottom w:val="none" w:sz="0" w:space="0" w:color="auto"/>
            <w:right w:val="none" w:sz="0" w:space="0" w:color="auto"/>
          </w:divBdr>
          <w:divsChild>
            <w:div w:id="1890340482">
              <w:marLeft w:val="0"/>
              <w:marRight w:val="0"/>
              <w:marTop w:val="0"/>
              <w:marBottom w:val="0"/>
              <w:divBdr>
                <w:top w:val="none" w:sz="0" w:space="0" w:color="auto"/>
                <w:left w:val="none" w:sz="0" w:space="0" w:color="auto"/>
                <w:bottom w:val="none" w:sz="0" w:space="0" w:color="auto"/>
                <w:right w:val="none" w:sz="0" w:space="0" w:color="auto"/>
              </w:divBdr>
            </w:div>
            <w:div w:id="2603133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700280904">
      <w:bodyDiv w:val="1"/>
      <w:marLeft w:val="0"/>
      <w:marRight w:val="0"/>
      <w:marTop w:val="0"/>
      <w:marBottom w:val="0"/>
      <w:divBdr>
        <w:top w:val="none" w:sz="0" w:space="0" w:color="auto"/>
        <w:left w:val="none" w:sz="0" w:space="0" w:color="auto"/>
        <w:bottom w:val="none" w:sz="0" w:space="0" w:color="auto"/>
        <w:right w:val="none" w:sz="0" w:space="0" w:color="auto"/>
      </w:divBdr>
    </w:div>
    <w:div w:id="1722483110">
      <w:bodyDiv w:val="1"/>
      <w:marLeft w:val="0"/>
      <w:marRight w:val="0"/>
      <w:marTop w:val="0"/>
      <w:marBottom w:val="0"/>
      <w:divBdr>
        <w:top w:val="none" w:sz="0" w:space="0" w:color="auto"/>
        <w:left w:val="none" w:sz="0" w:space="0" w:color="auto"/>
        <w:bottom w:val="none" w:sz="0" w:space="0" w:color="auto"/>
        <w:right w:val="none" w:sz="0" w:space="0" w:color="auto"/>
      </w:divBdr>
    </w:div>
    <w:div w:id="1749377044">
      <w:bodyDiv w:val="1"/>
      <w:marLeft w:val="0"/>
      <w:marRight w:val="0"/>
      <w:marTop w:val="0"/>
      <w:marBottom w:val="0"/>
      <w:divBdr>
        <w:top w:val="none" w:sz="0" w:space="0" w:color="auto"/>
        <w:left w:val="none" w:sz="0" w:space="0" w:color="auto"/>
        <w:bottom w:val="none" w:sz="0" w:space="0" w:color="auto"/>
        <w:right w:val="none" w:sz="0" w:space="0" w:color="auto"/>
      </w:divBdr>
    </w:div>
    <w:div w:id="1770009694">
      <w:bodyDiv w:val="1"/>
      <w:marLeft w:val="0"/>
      <w:marRight w:val="0"/>
      <w:marTop w:val="0"/>
      <w:marBottom w:val="0"/>
      <w:divBdr>
        <w:top w:val="none" w:sz="0" w:space="0" w:color="auto"/>
        <w:left w:val="none" w:sz="0" w:space="0" w:color="auto"/>
        <w:bottom w:val="none" w:sz="0" w:space="0" w:color="auto"/>
        <w:right w:val="none" w:sz="0" w:space="0" w:color="auto"/>
      </w:divBdr>
    </w:div>
    <w:div w:id="1780878366">
      <w:bodyDiv w:val="1"/>
      <w:marLeft w:val="0"/>
      <w:marRight w:val="0"/>
      <w:marTop w:val="0"/>
      <w:marBottom w:val="0"/>
      <w:divBdr>
        <w:top w:val="none" w:sz="0" w:space="0" w:color="auto"/>
        <w:left w:val="none" w:sz="0" w:space="0" w:color="auto"/>
        <w:bottom w:val="none" w:sz="0" w:space="0" w:color="auto"/>
        <w:right w:val="none" w:sz="0" w:space="0" w:color="auto"/>
      </w:divBdr>
    </w:div>
    <w:div w:id="1797750007">
      <w:bodyDiv w:val="1"/>
      <w:marLeft w:val="0"/>
      <w:marRight w:val="0"/>
      <w:marTop w:val="0"/>
      <w:marBottom w:val="0"/>
      <w:divBdr>
        <w:top w:val="none" w:sz="0" w:space="0" w:color="auto"/>
        <w:left w:val="none" w:sz="0" w:space="0" w:color="auto"/>
        <w:bottom w:val="none" w:sz="0" w:space="0" w:color="auto"/>
        <w:right w:val="none" w:sz="0" w:space="0" w:color="auto"/>
      </w:divBdr>
    </w:div>
    <w:div w:id="1879850768">
      <w:bodyDiv w:val="1"/>
      <w:marLeft w:val="0"/>
      <w:marRight w:val="0"/>
      <w:marTop w:val="0"/>
      <w:marBottom w:val="0"/>
      <w:divBdr>
        <w:top w:val="none" w:sz="0" w:space="0" w:color="auto"/>
        <w:left w:val="none" w:sz="0" w:space="0" w:color="auto"/>
        <w:bottom w:val="none" w:sz="0" w:space="0" w:color="auto"/>
        <w:right w:val="none" w:sz="0" w:space="0" w:color="auto"/>
      </w:divBdr>
    </w:div>
    <w:div w:id="1900630192">
      <w:bodyDiv w:val="1"/>
      <w:marLeft w:val="0"/>
      <w:marRight w:val="0"/>
      <w:marTop w:val="0"/>
      <w:marBottom w:val="0"/>
      <w:divBdr>
        <w:top w:val="none" w:sz="0" w:space="0" w:color="auto"/>
        <w:left w:val="none" w:sz="0" w:space="0" w:color="auto"/>
        <w:bottom w:val="none" w:sz="0" w:space="0" w:color="auto"/>
        <w:right w:val="none" w:sz="0" w:space="0" w:color="auto"/>
      </w:divBdr>
    </w:div>
    <w:div w:id="1904565311">
      <w:bodyDiv w:val="1"/>
      <w:marLeft w:val="0"/>
      <w:marRight w:val="0"/>
      <w:marTop w:val="0"/>
      <w:marBottom w:val="0"/>
      <w:divBdr>
        <w:top w:val="none" w:sz="0" w:space="0" w:color="auto"/>
        <w:left w:val="none" w:sz="0" w:space="0" w:color="auto"/>
        <w:bottom w:val="none" w:sz="0" w:space="0" w:color="auto"/>
        <w:right w:val="none" w:sz="0" w:space="0" w:color="auto"/>
      </w:divBdr>
    </w:div>
    <w:div w:id="1913465536">
      <w:bodyDiv w:val="1"/>
      <w:marLeft w:val="0"/>
      <w:marRight w:val="0"/>
      <w:marTop w:val="0"/>
      <w:marBottom w:val="0"/>
      <w:divBdr>
        <w:top w:val="none" w:sz="0" w:space="0" w:color="auto"/>
        <w:left w:val="none" w:sz="0" w:space="0" w:color="auto"/>
        <w:bottom w:val="none" w:sz="0" w:space="0" w:color="auto"/>
        <w:right w:val="none" w:sz="0" w:space="0" w:color="auto"/>
      </w:divBdr>
    </w:div>
    <w:div w:id="1978804400">
      <w:bodyDiv w:val="1"/>
      <w:marLeft w:val="0"/>
      <w:marRight w:val="0"/>
      <w:marTop w:val="0"/>
      <w:marBottom w:val="0"/>
      <w:divBdr>
        <w:top w:val="none" w:sz="0" w:space="0" w:color="auto"/>
        <w:left w:val="none" w:sz="0" w:space="0" w:color="auto"/>
        <w:bottom w:val="none" w:sz="0" w:space="0" w:color="auto"/>
        <w:right w:val="none" w:sz="0" w:space="0" w:color="auto"/>
      </w:divBdr>
    </w:div>
    <w:div w:id="2006087419">
      <w:bodyDiv w:val="1"/>
      <w:marLeft w:val="0"/>
      <w:marRight w:val="0"/>
      <w:marTop w:val="0"/>
      <w:marBottom w:val="0"/>
      <w:divBdr>
        <w:top w:val="none" w:sz="0" w:space="0" w:color="auto"/>
        <w:left w:val="none" w:sz="0" w:space="0" w:color="auto"/>
        <w:bottom w:val="none" w:sz="0" w:space="0" w:color="auto"/>
        <w:right w:val="none" w:sz="0" w:space="0" w:color="auto"/>
      </w:divBdr>
    </w:div>
    <w:div w:id="2007437974">
      <w:bodyDiv w:val="1"/>
      <w:marLeft w:val="0"/>
      <w:marRight w:val="0"/>
      <w:marTop w:val="0"/>
      <w:marBottom w:val="0"/>
      <w:divBdr>
        <w:top w:val="none" w:sz="0" w:space="0" w:color="auto"/>
        <w:left w:val="none" w:sz="0" w:space="0" w:color="auto"/>
        <w:bottom w:val="none" w:sz="0" w:space="0" w:color="auto"/>
        <w:right w:val="none" w:sz="0" w:space="0" w:color="auto"/>
      </w:divBdr>
    </w:div>
    <w:div w:id="2010909307">
      <w:bodyDiv w:val="1"/>
      <w:marLeft w:val="0"/>
      <w:marRight w:val="0"/>
      <w:marTop w:val="0"/>
      <w:marBottom w:val="0"/>
      <w:divBdr>
        <w:top w:val="none" w:sz="0" w:space="0" w:color="auto"/>
        <w:left w:val="none" w:sz="0" w:space="0" w:color="auto"/>
        <w:bottom w:val="none" w:sz="0" w:space="0" w:color="auto"/>
        <w:right w:val="none" w:sz="0" w:space="0" w:color="auto"/>
      </w:divBdr>
    </w:div>
    <w:div w:id="2051684606">
      <w:bodyDiv w:val="1"/>
      <w:marLeft w:val="0"/>
      <w:marRight w:val="0"/>
      <w:marTop w:val="0"/>
      <w:marBottom w:val="0"/>
      <w:divBdr>
        <w:top w:val="none" w:sz="0" w:space="0" w:color="auto"/>
        <w:left w:val="none" w:sz="0" w:space="0" w:color="auto"/>
        <w:bottom w:val="none" w:sz="0" w:space="0" w:color="auto"/>
        <w:right w:val="none" w:sz="0" w:space="0" w:color="auto"/>
      </w:divBdr>
    </w:div>
    <w:div w:id="2051803470">
      <w:bodyDiv w:val="1"/>
      <w:marLeft w:val="0"/>
      <w:marRight w:val="0"/>
      <w:marTop w:val="0"/>
      <w:marBottom w:val="0"/>
      <w:divBdr>
        <w:top w:val="none" w:sz="0" w:space="0" w:color="auto"/>
        <w:left w:val="none" w:sz="0" w:space="0" w:color="auto"/>
        <w:bottom w:val="none" w:sz="0" w:space="0" w:color="auto"/>
        <w:right w:val="none" w:sz="0" w:space="0" w:color="auto"/>
      </w:divBdr>
    </w:div>
    <w:div w:id="2077505257">
      <w:bodyDiv w:val="1"/>
      <w:marLeft w:val="0"/>
      <w:marRight w:val="0"/>
      <w:marTop w:val="0"/>
      <w:marBottom w:val="0"/>
      <w:divBdr>
        <w:top w:val="none" w:sz="0" w:space="0" w:color="auto"/>
        <w:left w:val="none" w:sz="0" w:space="0" w:color="auto"/>
        <w:bottom w:val="none" w:sz="0" w:space="0" w:color="auto"/>
        <w:right w:val="none" w:sz="0" w:space="0" w:color="auto"/>
      </w:divBdr>
    </w:div>
    <w:div w:id="2081438391">
      <w:bodyDiv w:val="1"/>
      <w:marLeft w:val="0"/>
      <w:marRight w:val="0"/>
      <w:marTop w:val="0"/>
      <w:marBottom w:val="0"/>
      <w:divBdr>
        <w:top w:val="none" w:sz="0" w:space="0" w:color="auto"/>
        <w:left w:val="none" w:sz="0" w:space="0" w:color="auto"/>
        <w:bottom w:val="none" w:sz="0" w:space="0" w:color="auto"/>
        <w:right w:val="none" w:sz="0" w:space="0" w:color="auto"/>
      </w:divBdr>
    </w:div>
    <w:div w:id="2081636659">
      <w:bodyDiv w:val="1"/>
      <w:marLeft w:val="0"/>
      <w:marRight w:val="0"/>
      <w:marTop w:val="0"/>
      <w:marBottom w:val="0"/>
      <w:divBdr>
        <w:top w:val="none" w:sz="0" w:space="0" w:color="auto"/>
        <w:left w:val="none" w:sz="0" w:space="0" w:color="auto"/>
        <w:bottom w:val="none" w:sz="0" w:space="0" w:color="auto"/>
        <w:right w:val="none" w:sz="0" w:space="0" w:color="auto"/>
      </w:divBdr>
    </w:div>
    <w:div w:id="2085254386">
      <w:bodyDiv w:val="1"/>
      <w:marLeft w:val="0"/>
      <w:marRight w:val="0"/>
      <w:marTop w:val="0"/>
      <w:marBottom w:val="0"/>
      <w:divBdr>
        <w:top w:val="none" w:sz="0" w:space="0" w:color="auto"/>
        <w:left w:val="none" w:sz="0" w:space="0" w:color="auto"/>
        <w:bottom w:val="none" w:sz="0" w:space="0" w:color="auto"/>
        <w:right w:val="none" w:sz="0" w:space="0" w:color="auto"/>
      </w:divBdr>
    </w:div>
    <w:div w:id="2138643289">
      <w:bodyDiv w:val="1"/>
      <w:marLeft w:val="0"/>
      <w:marRight w:val="0"/>
      <w:marTop w:val="0"/>
      <w:marBottom w:val="0"/>
      <w:divBdr>
        <w:top w:val="none" w:sz="0" w:space="0" w:color="auto"/>
        <w:left w:val="none" w:sz="0" w:space="0" w:color="auto"/>
        <w:bottom w:val="none" w:sz="0" w:space="0" w:color="auto"/>
        <w:right w:val="none" w:sz="0" w:space="0" w:color="auto"/>
      </w:divBdr>
    </w:div>
    <w:div w:id="2143380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emf"/><Relationship Id="rId42" Type="http://schemas.openxmlformats.org/officeDocument/2006/relationships/image" Target="media/image32.gif"/><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emf"/><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emf"/><Relationship Id="rId27" Type="http://schemas.openxmlformats.org/officeDocument/2006/relationships/comments" Target="comments.xml"/><Relationship Id="rId43" Type="http://schemas.openxmlformats.org/officeDocument/2006/relationships/image" Target="media/image33.gif"/><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emf"/><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emf"/><Relationship Id="rId33" Type="http://schemas.openxmlformats.org/officeDocument/2006/relationships/image" Target="media/image23.emf"/><Relationship Id="rId38" Type="http://schemas.openxmlformats.org/officeDocument/2006/relationships/image" Target="media/image28.emf"/><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emf"/><Relationship Id="rId28" Type="http://schemas.microsoft.com/office/2011/relationships/commentsExtended" Target="commentsExtended.xml"/><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emf"/><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29.emf"/><Relationship Id="rId109" Type="http://schemas.openxmlformats.org/officeDocument/2006/relationships/image" Target="media/image99.png"/><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emf"/><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6.emf"/><Relationship Id="rId40" Type="http://schemas.openxmlformats.org/officeDocument/2006/relationships/image" Target="media/image30.emf"/><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emf"/><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0.emf"/><Relationship Id="rId35" Type="http://schemas.openxmlformats.org/officeDocument/2006/relationships/image" Target="media/image25.emf"/><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emf"/><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emf"/><Relationship Id="rId20" Type="http://schemas.openxmlformats.org/officeDocument/2006/relationships/image" Target="media/image12.emf"/><Relationship Id="rId41" Type="http://schemas.openxmlformats.org/officeDocument/2006/relationships/image" Target="media/image31.gif"/><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7.emf"/><Relationship Id="rId36" Type="http://schemas.openxmlformats.org/officeDocument/2006/relationships/image" Target="media/image26.emf"/><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2.xml"/><Relationship Id="rId31" Type="http://schemas.openxmlformats.org/officeDocument/2006/relationships/image" Target="media/image21.emf"/><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emf"/><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emf"/><Relationship Id="rId16" Type="http://schemas.openxmlformats.org/officeDocument/2006/relationships/image" Target="media/image8.emf"/><Relationship Id="rId37" Type="http://schemas.openxmlformats.org/officeDocument/2006/relationships/image" Target="media/image27.emf"/><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TECH M">
      <a:dk1>
        <a:sysClr val="windowText" lastClr="000000"/>
      </a:dk1>
      <a:lt1>
        <a:sysClr val="window" lastClr="FFFFFF"/>
      </a:lt1>
      <a:dk2>
        <a:srgbClr val="6D6E71"/>
      </a:dk2>
      <a:lt2>
        <a:srgbClr val="E31837"/>
      </a:lt2>
      <a:accent1>
        <a:srgbClr val="E31837"/>
      </a:accent1>
      <a:accent2>
        <a:srgbClr val="A7A9AC"/>
      </a:accent2>
      <a:accent3>
        <a:srgbClr val="F3901D"/>
      </a:accent3>
      <a:accent4>
        <a:srgbClr val="FDBC5F"/>
      </a:accent4>
      <a:accent5>
        <a:srgbClr val="E31837"/>
      </a:accent5>
      <a:accent6>
        <a:srgbClr val="7C3520"/>
      </a:accent6>
      <a:hlink>
        <a:srgbClr val="6D6E71"/>
      </a:hlink>
      <a:folHlink>
        <a:srgbClr val="E31837"/>
      </a:folHlink>
    </a:clrScheme>
    <a:fontScheme name="Custom 2">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8C1389-BDDD-460F-90F9-88939E3008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558</TotalTime>
  <Pages>86</Pages>
  <Words>7667</Words>
  <Characters>43705</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SCSL</Company>
  <LinksUpToDate>false</LinksUpToDate>
  <CharactersWithSpaces>51270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Tech Mahindra</dc:creator>
  <cp:lastModifiedBy>Ubbarapu Blessie Aparanjitha</cp:lastModifiedBy>
  <cp:revision>317</cp:revision>
  <cp:lastPrinted>2017-02-27T17:26:00Z</cp:lastPrinted>
  <dcterms:created xsi:type="dcterms:W3CDTF">2017-01-05T06:19:00Z</dcterms:created>
  <dcterms:modified xsi:type="dcterms:W3CDTF">2017-03-07T16:21:00Z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AdHocReviewCycleID">
    <vt:i4>-1468866067</vt:i4>
  </property>
  <property fmtid="{D5CDD505-2E9C-101B-9397-08002B2CF9AE}" pid="4" name="_EmailSubject">
    <vt:lpwstr>Final draft version for User Manual.</vt:lpwstr>
  </property>
  <property fmtid="{D5CDD505-2E9C-101B-9397-08002B2CF9AE}" pid="5" name="_AuthorEmail">
    <vt:lpwstr>jim.marek.ext@siemens.com</vt:lpwstr>
  </property>
  <property fmtid="{D5CDD505-2E9C-101B-9397-08002B2CF9AE}" pid="6" name="_AuthorEmailDisplayName">
    <vt:lpwstr>Marek, James (ext) (RC-US MO MM-MMF PM IT-MN)</vt:lpwstr>
  </property>
  <property fmtid="{D5CDD505-2E9C-101B-9397-08002B2CF9AE}" pid="7" name="_ReviewingToolsShownOnce">
    <vt:lpwstr/>
  </property>
</Properties>
</file>